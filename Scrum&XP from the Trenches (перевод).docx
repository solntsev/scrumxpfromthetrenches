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C818AE">
          <w:pPr>
            <w:rPr>
              <w:lang w:val="ru-RU"/>
            </w:rPr>
          </w:pPr>
          <w:r w:rsidRPr="00C818AE">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placeholder>
                              <w:docPart w:val="D69B58820E594B23BF6B5BE09548F93A"/>
                            </w:placeholder>
                            <w:dataBinding w:prefixMappings="xmlns:ns0='http://schemas.openxmlformats.org/package/2006/metadata/core-properties' xmlns:ns1='http://purl.org/dc/elements/1.1/'" w:xpath="/ns0:coreProperties[1]/ns1:title[1]" w:storeItemID="{6C3C8BC8-F283-45AE-878A-BAB7291924A1}"/>
                            <w:text/>
                          </w:sdtPr>
                          <w:sdtContent>
                            <w:p w:rsidR="00D5105F" w:rsidRPr="00896890" w:rsidRDefault="00D5105F">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placeholder>
                              <w:docPart w:val="C475D7C4A3594579AD0DAB65C69B41A6"/>
                            </w:placeholder>
                            <w:dataBinding w:prefixMappings="xmlns:ns0='http://schemas.openxmlformats.org/package/2006/metadata/core-properties' xmlns:ns1='http://purl.org/dc/elements/1.1/'" w:xpath="/ns0:coreProperties[1]/ns1:subject[1]" w:storeItemID="{6C3C8BC8-F283-45AE-878A-BAB7291924A1}"/>
                            <w:text/>
                          </w:sdtPr>
                          <w:sdtContent>
                            <w:p w:rsidR="00D5105F" w:rsidRPr="00896890" w:rsidRDefault="00D5105F">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D5105F" w:rsidRPr="00896890" w:rsidRDefault="00D5105F">
                          <w:pPr>
                            <w:pStyle w:val="NoSpacing"/>
                            <w:rPr>
                              <w:color w:val="FFFFFF" w:themeColor="background1"/>
                              <w:lang w:val="ru-RU"/>
                            </w:rPr>
                          </w:pPr>
                        </w:p>
                        <w:sdt>
                          <w:sdtPr>
                            <w:rPr>
                              <w:color w:val="FFFFFF" w:themeColor="background1"/>
                              <w:lang w:val="ru-RU"/>
                            </w:rPr>
                            <w:alias w:val="Аннотация"/>
                            <w:id w:val="16962290"/>
                            <w:placeholder>
                              <w:docPart w:val="7CAC79ACE9074F66A9B2300D09060CA3"/>
                            </w:placeholder>
                            <w:dataBinding w:prefixMappings="xmlns:ns0='http://schemas.microsoft.com/office/2006/coverPageProps'" w:xpath="/ns0:CoverPageProperties[1]/ns0:Abstract[1]" w:storeItemID="{55AF091B-3C7A-41E3-B477-F2FDAA23CFDA}"/>
                            <w:text/>
                          </w:sdtPr>
                          <w:sdtContent>
                            <w:p w:rsidR="00D5105F" w:rsidRPr="00896890" w:rsidRDefault="00D5105F">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D5105F" w:rsidRPr="00896890" w:rsidRDefault="00D5105F">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placeholder>
                              <w:docPart w:val="5E7064365B8649E899967D3BF57C5A8D"/>
                            </w:placeholder>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D5105F" w:rsidRDefault="00D5105F"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D5105F" w:rsidRPr="00D5105F" w:rsidRDefault="00D5105F"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D5105F" w:rsidRPr="00D5105F" w:rsidRDefault="00D5105F"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D5105F" w:rsidRDefault="00D5105F"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C818AE">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hyperlink w:anchor="_Toc210737180" w:history="1">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r w:rsidR="00D044DC">
              <w:rPr>
                <w:noProof/>
                <w:webHidden/>
              </w:rPr>
              <w:t>4</w:t>
            </w:r>
            <w:r>
              <w:rPr>
                <w:noProof/>
                <w:webHidden/>
              </w:rPr>
              <w:fldChar w:fldCharType="end"/>
            </w:r>
          </w:hyperlink>
        </w:p>
        <w:p w:rsidR="00D044DC" w:rsidRDefault="00C818AE">
          <w:pPr>
            <w:pStyle w:val="TOC1"/>
            <w:rPr>
              <w:noProof/>
              <w:lang w:val="ru-RU" w:eastAsia="ru-RU" w:bidi="ar-SA"/>
            </w:rPr>
          </w:pPr>
          <w:hyperlink w:anchor="_Toc210737181" w:history="1">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r w:rsidR="00D044DC">
              <w:rPr>
                <w:noProof/>
                <w:webHidden/>
              </w:rPr>
              <w:t>5</w:t>
            </w:r>
            <w:r>
              <w:rPr>
                <w:noProof/>
                <w:webHidden/>
              </w:rPr>
              <w:fldChar w:fldCharType="end"/>
            </w:r>
          </w:hyperlink>
        </w:p>
        <w:p w:rsidR="00D044DC" w:rsidRDefault="00C818AE">
          <w:pPr>
            <w:pStyle w:val="TOC1"/>
            <w:rPr>
              <w:noProof/>
              <w:lang w:val="ru-RU" w:eastAsia="ru-RU" w:bidi="ar-SA"/>
            </w:rPr>
          </w:pPr>
          <w:hyperlink w:anchor="_Toc210737182" w:history="1">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r w:rsidR="00D044DC">
              <w:rPr>
                <w:noProof/>
                <w:webHidden/>
              </w:rPr>
              <w:t>6</w:t>
            </w:r>
            <w:r>
              <w:rPr>
                <w:noProof/>
                <w:webHidden/>
              </w:rPr>
              <w:fldChar w:fldCharType="end"/>
            </w:r>
          </w:hyperlink>
        </w:p>
        <w:p w:rsidR="00D044DC" w:rsidRDefault="00C818AE">
          <w:pPr>
            <w:pStyle w:val="TOC1"/>
            <w:rPr>
              <w:noProof/>
              <w:lang w:val="ru-RU" w:eastAsia="ru-RU" w:bidi="ar-SA"/>
            </w:rPr>
          </w:pPr>
          <w:hyperlink w:anchor="_Toc210737183" w:history="1">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r w:rsidR="00D044DC">
              <w:rPr>
                <w:noProof/>
                <w:webHidden/>
              </w:rPr>
              <w:t>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84" w:history="1">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85" w:history="1">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86" w:history="1">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818AE">
          <w:pPr>
            <w:pStyle w:val="TOC1"/>
            <w:rPr>
              <w:noProof/>
              <w:lang w:val="ru-RU" w:eastAsia="ru-RU" w:bidi="ar-SA"/>
            </w:rPr>
          </w:pPr>
          <w:hyperlink w:anchor="_Toc210737187" w:history="1">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r w:rsidR="00D044DC">
              <w:rPr>
                <w:noProof/>
                <w:webHidden/>
              </w:rPr>
              <w:t>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88" w:history="1">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r w:rsidR="00D044DC">
              <w:rPr>
                <w:noProof/>
                <w:webHidden/>
              </w:rPr>
              <w:t>10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89" w:history="1">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r w:rsidR="00D044DC">
              <w:rPr>
                <w:noProof/>
                <w:webHidden/>
              </w:rPr>
              <w:t>11</w:t>
            </w:r>
            <w:r>
              <w:rPr>
                <w:noProof/>
                <w:webHidden/>
              </w:rPr>
              <w:fldChar w:fldCharType="end"/>
            </w:r>
          </w:hyperlink>
        </w:p>
        <w:p w:rsidR="00D044DC" w:rsidRDefault="00C818AE">
          <w:pPr>
            <w:pStyle w:val="TOC1"/>
            <w:rPr>
              <w:noProof/>
              <w:lang w:val="ru-RU" w:eastAsia="ru-RU" w:bidi="ar-SA"/>
            </w:rPr>
          </w:pPr>
          <w:hyperlink w:anchor="_Toc210737190" w:history="1">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r w:rsidR="00D044DC">
              <w:rPr>
                <w:noProof/>
                <w:webHidden/>
              </w:rPr>
              <w:t>12</w:t>
            </w:r>
            <w:r>
              <w:rPr>
                <w:noProof/>
                <w:webHidden/>
              </w:rPr>
              <w:fldChar w:fldCharType="end"/>
            </w:r>
          </w:hyperlink>
        </w:p>
        <w:p w:rsidR="00D044DC" w:rsidRDefault="00C818AE">
          <w:pPr>
            <w:pStyle w:val="TOC1"/>
            <w:rPr>
              <w:noProof/>
              <w:lang w:val="ru-RU" w:eastAsia="ru-RU" w:bidi="ar-SA"/>
            </w:rPr>
          </w:pPr>
          <w:hyperlink w:anchor="_Toc210737191" w:history="1">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2" w:history="1">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3" w:history="1">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r w:rsidR="00D044DC">
              <w:rPr>
                <w:noProof/>
                <w:webHidden/>
              </w:rPr>
              <w:t>14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4" w:history="1">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r w:rsidR="00D044DC">
              <w:rPr>
                <w:noProof/>
                <w:webHidden/>
              </w:rPr>
              <w:t>15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5" w:history="1">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6" w:history="1">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7" w:history="1">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8" w:history="1">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199" w:history="1">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r w:rsidR="00D044DC">
              <w:rPr>
                <w:noProof/>
                <w:webHidden/>
              </w:rPr>
              <w:t>18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0" w:history="1">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818AE">
          <w:pPr>
            <w:pStyle w:val="TOC3"/>
            <w:tabs>
              <w:tab w:val="right" w:leader="dot" w:pos="10196"/>
            </w:tabs>
            <w:rPr>
              <w:noProof/>
              <w:lang w:val="ru-RU" w:eastAsia="ru-RU"/>
            </w:rPr>
          </w:pPr>
          <w:hyperlink w:anchor="_Toc210737201" w:history="1">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818AE">
          <w:pPr>
            <w:pStyle w:val="TOC3"/>
            <w:tabs>
              <w:tab w:val="right" w:leader="dot" w:pos="10196"/>
            </w:tabs>
            <w:rPr>
              <w:noProof/>
              <w:lang w:val="ru-RU" w:eastAsia="ru-RU"/>
            </w:rPr>
          </w:pPr>
          <w:hyperlink w:anchor="_Toc210737202" w:history="1">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818AE">
          <w:pPr>
            <w:pStyle w:val="TOC3"/>
            <w:tabs>
              <w:tab w:val="right" w:leader="dot" w:pos="10196"/>
            </w:tabs>
            <w:rPr>
              <w:noProof/>
              <w:lang w:val="ru-RU" w:eastAsia="ru-RU"/>
            </w:rPr>
          </w:pPr>
          <w:hyperlink w:anchor="_Toc210737203" w:history="1">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4" w:history="1">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5" w:history="1">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6" w:history="1">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7" w:history="1">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r w:rsidR="00D044DC">
              <w:rPr>
                <w:noProof/>
                <w:webHidden/>
              </w:rPr>
              <w:t>26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8" w:history="1">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09" w:history="1">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0" w:history="1">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r w:rsidR="00D044DC">
              <w:rPr>
                <w:noProof/>
                <w:webHidden/>
              </w:rPr>
              <w:t>28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1" w:history="1">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2" w:history="1">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3" w:history="1">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4" w:history="1">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C818AE">
          <w:pPr>
            <w:pStyle w:val="TOC1"/>
            <w:rPr>
              <w:noProof/>
              <w:lang w:val="ru-RU" w:eastAsia="ru-RU" w:bidi="ar-SA"/>
            </w:rPr>
          </w:pPr>
          <w:hyperlink w:anchor="_Toc210737215" w:history="1">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r w:rsidR="00D044DC">
              <w:rPr>
                <w:noProof/>
                <w:webHidden/>
              </w:rPr>
              <w:t>32</w:t>
            </w:r>
            <w:r>
              <w:rPr>
                <w:noProof/>
                <w:webHidden/>
              </w:rPr>
              <w:fldChar w:fldCharType="end"/>
            </w:r>
          </w:hyperlink>
        </w:p>
        <w:p w:rsidR="00D044DC" w:rsidRDefault="00C818AE">
          <w:pPr>
            <w:pStyle w:val="TOC1"/>
            <w:rPr>
              <w:noProof/>
              <w:lang w:val="ru-RU" w:eastAsia="ru-RU" w:bidi="ar-SA"/>
            </w:rPr>
          </w:pPr>
          <w:hyperlink w:anchor="_Toc210737216" w:history="1">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7" w:history="1">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8" w:history="1">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19" w:history="1">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0" w:history="1">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r w:rsidR="00D044DC">
              <w:rPr>
                <w:noProof/>
                <w:webHidden/>
              </w:rPr>
              <w:t>37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1" w:history="1">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r w:rsidR="00D044DC">
              <w:rPr>
                <w:noProof/>
                <w:webHidden/>
              </w:rPr>
              <w:t>38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2" w:history="1">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r w:rsidR="00D044DC">
              <w:rPr>
                <w:noProof/>
                <w:webHidden/>
              </w:rPr>
              <w:t>39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3" w:history="1">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4" w:history="1">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C818AE">
          <w:pPr>
            <w:pStyle w:val="TOC1"/>
            <w:rPr>
              <w:noProof/>
              <w:lang w:val="ru-RU" w:eastAsia="ru-RU" w:bidi="ar-SA"/>
            </w:rPr>
          </w:pPr>
          <w:hyperlink w:anchor="_Toc210737225" w:history="1">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6" w:history="1">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7" w:history="1">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r w:rsidR="00D044DC">
              <w:rPr>
                <w:noProof/>
                <w:webHidden/>
              </w:rPr>
              <w:t>43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8" w:history="1">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29" w:history="1">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C818AE">
          <w:pPr>
            <w:pStyle w:val="TOC1"/>
            <w:rPr>
              <w:noProof/>
              <w:lang w:val="ru-RU" w:eastAsia="ru-RU" w:bidi="ar-SA"/>
            </w:rPr>
          </w:pPr>
          <w:hyperlink w:anchor="_Toc210737230" w:history="1">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1" w:history="1">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2" w:history="1">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3" w:history="1">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C818AE">
          <w:pPr>
            <w:pStyle w:val="TOC1"/>
            <w:rPr>
              <w:noProof/>
              <w:lang w:val="ru-RU" w:eastAsia="ru-RU" w:bidi="ar-SA"/>
            </w:rPr>
          </w:pPr>
          <w:hyperlink w:anchor="_Toc210737234" w:history="1">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5" w:history="1">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6" w:history="1">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7" w:history="1">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r w:rsidR="00D044DC">
              <w:rPr>
                <w:noProof/>
                <w:webHidden/>
              </w:rPr>
              <w:t>50</w:t>
            </w:r>
            <w:r>
              <w:rPr>
                <w:noProof/>
                <w:webHidden/>
              </w:rPr>
              <w:fldChar w:fldCharType="end"/>
            </w:r>
          </w:hyperlink>
        </w:p>
        <w:p w:rsidR="00D044DC" w:rsidRDefault="00C818AE">
          <w:pPr>
            <w:pStyle w:val="TOC1"/>
            <w:rPr>
              <w:noProof/>
              <w:lang w:val="ru-RU" w:eastAsia="ru-RU" w:bidi="ar-SA"/>
            </w:rPr>
          </w:pPr>
          <w:hyperlink w:anchor="_Toc210737238"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39" w:history="1">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40"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41" w:history="1">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r w:rsidR="00D044DC">
              <w:rPr>
                <w:noProof/>
                <w:webHidden/>
              </w:rPr>
              <w:t>52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42" w:history="1">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43" w:history="1">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C818AE">
          <w:pPr>
            <w:pStyle w:val="TOC3"/>
            <w:tabs>
              <w:tab w:val="right" w:leader="dot" w:pos="10196"/>
            </w:tabs>
            <w:rPr>
              <w:noProof/>
              <w:lang w:val="ru-RU" w:eastAsia="ru-RU"/>
            </w:rPr>
          </w:pPr>
          <w:hyperlink w:anchor="_Toc210737244" w:history="1">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818AE">
          <w:pPr>
            <w:pStyle w:val="TOC3"/>
            <w:tabs>
              <w:tab w:val="right" w:leader="dot" w:pos="10196"/>
            </w:tabs>
            <w:rPr>
              <w:noProof/>
              <w:lang w:val="ru-RU" w:eastAsia="ru-RU"/>
            </w:rPr>
          </w:pPr>
          <w:hyperlink w:anchor="_Toc210737245" w:history="1">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818AE">
          <w:pPr>
            <w:pStyle w:val="TOC3"/>
            <w:tabs>
              <w:tab w:val="right" w:leader="dot" w:pos="10196"/>
            </w:tabs>
            <w:rPr>
              <w:noProof/>
              <w:lang w:val="ru-RU" w:eastAsia="ru-RU"/>
            </w:rPr>
          </w:pPr>
          <w:hyperlink w:anchor="_Toc210737246" w:history="1">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818AE">
          <w:pPr>
            <w:pStyle w:val="TOC3"/>
            <w:tabs>
              <w:tab w:val="right" w:leader="dot" w:pos="10196"/>
            </w:tabs>
            <w:rPr>
              <w:noProof/>
              <w:lang w:val="ru-RU" w:eastAsia="ru-RU"/>
            </w:rPr>
          </w:pPr>
          <w:hyperlink w:anchor="_Toc210737247" w:history="1">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818AE">
          <w:pPr>
            <w:pStyle w:val="TOC1"/>
            <w:rPr>
              <w:noProof/>
              <w:lang w:val="ru-RU" w:eastAsia="ru-RU" w:bidi="ar-SA"/>
            </w:rPr>
          </w:pPr>
          <w:hyperlink w:anchor="_Toc210737248" w:history="1">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r w:rsidR="00D044DC">
              <w:rPr>
                <w:noProof/>
                <w:webHidden/>
              </w:rPr>
              <w:t>55</w:t>
            </w:r>
            <w:r>
              <w:rPr>
                <w:noProof/>
                <w:webHidden/>
              </w:rPr>
              <w:fldChar w:fldCharType="end"/>
            </w:r>
          </w:hyperlink>
        </w:p>
        <w:p w:rsidR="00D044DC" w:rsidRDefault="00C818AE">
          <w:pPr>
            <w:pStyle w:val="TOC1"/>
            <w:rPr>
              <w:noProof/>
              <w:lang w:val="ru-RU" w:eastAsia="ru-RU" w:bidi="ar-SA"/>
            </w:rPr>
          </w:pPr>
          <w:hyperlink w:anchor="_Toc210737249" w:history="1">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0" w:history="1">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1" w:history="1">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r w:rsidR="00D044DC">
              <w:rPr>
                <w:noProof/>
                <w:webHidden/>
              </w:rPr>
              <w:t>58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2" w:history="1">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r w:rsidR="00D044DC">
              <w:rPr>
                <w:noProof/>
                <w:webHidden/>
              </w:rPr>
              <w:t>59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3" w:history="1">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4" w:history="1">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C818AE">
          <w:pPr>
            <w:pStyle w:val="TOC1"/>
            <w:rPr>
              <w:noProof/>
              <w:lang w:val="ru-RU" w:eastAsia="ru-RU" w:bidi="ar-SA"/>
            </w:rPr>
          </w:pPr>
          <w:hyperlink w:anchor="_Toc210737255" w:history="1">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6" w:history="1">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57" w:history="1">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C818AE">
          <w:pPr>
            <w:pStyle w:val="TOC3"/>
            <w:tabs>
              <w:tab w:val="right" w:leader="dot" w:pos="10196"/>
            </w:tabs>
            <w:rPr>
              <w:noProof/>
              <w:lang w:val="ru-RU" w:eastAsia="ru-RU"/>
            </w:rPr>
          </w:pPr>
          <w:hyperlink w:anchor="_Toc210737258" w:history="1">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C818AE">
          <w:pPr>
            <w:pStyle w:val="TOC3"/>
            <w:tabs>
              <w:tab w:val="right" w:leader="dot" w:pos="10196"/>
            </w:tabs>
            <w:rPr>
              <w:noProof/>
              <w:lang w:val="ru-RU" w:eastAsia="ru-RU"/>
            </w:rPr>
          </w:pPr>
          <w:hyperlink w:anchor="_Toc210737259" w:history="1">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0" w:history="1">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1" w:history="1">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2" w:history="1">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3" w:history="1">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4" w:history="1">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5" w:history="1">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r w:rsidR="00D044DC">
              <w:rPr>
                <w:noProof/>
                <w:webHidden/>
              </w:rPr>
              <w:t>66</w:t>
            </w:r>
            <w:r>
              <w:rPr>
                <w:noProof/>
                <w:webHidden/>
              </w:rPr>
              <w:fldChar w:fldCharType="end"/>
            </w:r>
          </w:hyperlink>
        </w:p>
        <w:p w:rsidR="00D044DC" w:rsidRDefault="00C818AE">
          <w:pPr>
            <w:pStyle w:val="TOC1"/>
            <w:rPr>
              <w:noProof/>
              <w:lang w:val="ru-RU" w:eastAsia="ru-RU" w:bidi="ar-SA"/>
            </w:rPr>
          </w:pPr>
          <w:hyperlink w:anchor="_Toc210737266" w:history="1">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7" w:history="1">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8" w:history="1">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69" w:history="1">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818AE">
          <w:pPr>
            <w:pStyle w:val="TOC3"/>
            <w:tabs>
              <w:tab w:val="right" w:leader="dot" w:pos="10196"/>
            </w:tabs>
            <w:rPr>
              <w:noProof/>
              <w:lang w:val="ru-RU" w:eastAsia="ru-RU"/>
            </w:rPr>
          </w:pPr>
          <w:hyperlink w:anchor="_Toc210737270" w:history="1">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818AE">
          <w:pPr>
            <w:pStyle w:val="TOC3"/>
            <w:tabs>
              <w:tab w:val="right" w:leader="dot" w:pos="10196"/>
            </w:tabs>
            <w:rPr>
              <w:noProof/>
              <w:lang w:val="ru-RU" w:eastAsia="ru-RU"/>
            </w:rPr>
          </w:pPr>
          <w:hyperlink w:anchor="_Toc210737271" w:history="1">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r w:rsidR="00D044DC">
              <w:rPr>
                <w:noProof/>
                <w:webHidden/>
              </w:rPr>
              <w:t>69</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72" w:history="1">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73" w:history="1">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74" w:history="1">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r w:rsidR="00D044DC">
              <w:rPr>
                <w:noProof/>
                <w:webHidden/>
              </w:rPr>
              <w:t>71</w:t>
            </w:r>
            <w:r>
              <w:rPr>
                <w:noProof/>
                <w:webHidden/>
              </w:rPr>
              <w:fldChar w:fldCharType="end"/>
            </w:r>
          </w:hyperlink>
        </w:p>
        <w:p w:rsidR="00D044DC" w:rsidRDefault="00C818AE">
          <w:pPr>
            <w:pStyle w:val="TOC3"/>
            <w:tabs>
              <w:tab w:val="right" w:leader="dot" w:pos="10196"/>
            </w:tabs>
            <w:rPr>
              <w:noProof/>
              <w:lang w:val="ru-RU" w:eastAsia="ru-RU"/>
            </w:rPr>
          </w:pPr>
          <w:hyperlink w:anchor="_Toc210737275" w:history="1">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C818AE">
          <w:pPr>
            <w:pStyle w:val="TOC3"/>
            <w:tabs>
              <w:tab w:val="right" w:leader="dot" w:pos="10196"/>
            </w:tabs>
            <w:rPr>
              <w:noProof/>
              <w:lang w:val="ru-RU" w:eastAsia="ru-RU"/>
            </w:rPr>
          </w:pPr>
          <w:hyperlink w:anchor="_Toc210737276" w:history="1">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C818AE">
          <w:pPr>
            <w:pStyle w:val="TOC3"/>
            <w:tabs>
              <w:tab w:val="right" w:leader="dot" w:pos="10196"/>
            </w:tabs>
            <w:rPr>
              <w:noProof/>
              <w:lang w:val="ru-RU" w:eastAsia="ru-RU"/>
            </w:rPr>
          </w:pPr>
          <w:hyperlink w:anchor="_Toc210737277" w:history="1">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78" w:history="1">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79" w:history="1">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818AE">
          <w:pPr>
            <w:pStyle w:val="TOC1"/>
            <w:rPr>
              <w:noProof/>
              <w:lang w:val="ru-RU" w:eastAsia="ru-RU" w:bidi="ar-SA"/>
            </w:rPr>
          </w:pPr>
          <w:hyperlink w:anchor="_Toc210737280" w:history="1">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81" w:history="1">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818AE">
          <w:pPr>
            <w:pStyle w:val="TOC3"/>
            <w:tabs>
              <w:tab w:val="right" w:leader="dot" w:pos="10196"/>
            </w:tabs>
            <w:rPr>
              <w:noProof/>
              <w:lang w:val="ru-RU" w:eastAsia="ru-RU"/>
            </w:rPr>
          </w:pPr>
          <w:hyperlink w:anchor="_Toc210737282" w:history="1">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818AE">
          <w:pPr>
            <w:pStyle w:val="TOC3"/>
            <w:tabs>
              <w:tab w:val="right" w:leader="dot" w:pos="10196"/>
            </w:tabs>
            <w:rPr>
              <w:noProof/>
              <w:lang w:val="ru-RU" w:eastAsia="ru-RU"/>
            </w:rPr>
          </w:pPr>
          <w:hyperlink w:anchor="_Toc210737283" w:history="1">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r w:rsidR="00D044DC">
              <w:rPr>
                <w:noProof/>
                <w:webHidden/>
              </w:rPr>
              <w:t>75</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84" w:history="1">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r w:rsidR="00D044DC">
              <w:rPr>
                <w:noProof/>
                <w:webHidden/>
              </w:rPr>
              <w:t>76</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85" w:history="1">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r w:rsidR="00D044DC">
              <w:rPr>
                <w:noProof/>
                <w:webHidden/>
              </w:rPr>
              <w:t>77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86" w:history="1">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r w:rsidR="00D044DC">
              <w:rPr>
                <w:noProof/>
                <w:webHidden/>
              </w:rPr>
              <w:t>78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87" w:history="1">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C818AE">
          <w:pPr>
            <w:pStyle w:val="TOC3"/>
            <w:tabs>
              <w:tab w:val="right" w:leader="dot" w:pos="10196"/>
            </w:tabs>
            <w:rPr>
              <w:noProof/>
              <w:lang w:val="ru-RU" w:eastAsia="ru-RU"/>
            </w:rPr>
          </w:pPr>
          <w:hyperlink w:anchor="_Toc210737288" w:history="1">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C818AE">
          <w:pPr>
            <w:pStyle w:val="TOC3"/>
            <w:tabs>
              <w:tab w:val="right" w:leader="dot" w:pos="10196"/>
            </w:tabs>
            <w:rPr>
              <w:noProof/>
              <w:lang w:val="ru-RU" w:eastAsia="ru-RU"/>
            </w:rPr>
          </w:pPr>
          <w:hyperlink w:anchor="_Toc210737289" w:history="1">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r w:rsidR="00D044DC">
              <w:rPr>
                <w:noProof/>
                <w:webHidden/>
              </w:rPr>
              <w:t>80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0" w:history="1">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r w:rsidR="00D044DC">
              <w:rPr>
                <w:noProof/>
                <w:webHidden/>
              </w:rPr>
              <w:t>81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1" w:history="1">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2" w:history="1">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C818AE">
          <w:pPr>
            <w:pStyle w:val="TOC3"/>
            <w:tabs>
              <w:tab w:val="right" w:leader="dot" w:pos="10196"/>
            </w:tabs>
            <w:rPr>
              <w:noProof/>
              <w:lang w:val="ru-RU" w:eastAsia="ru-RU"/>
            </w:rPr>
          </w:pPr>
          <w:hyperlink w:anchor="_Toc210737293" w:history="1">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C818AE">
          <w:pPr>
            <w:pStyle w:val="TOC3"/>
            <w:tabs>
              <w:tab w:val="right" w:leader="dot" w:pos="10196"/>
            </w:tabs>
            <w:rPr>
              <w:noProof/>
              <w:lang w:val="ru-RU" w:eastAsia="ru-RU"/>
            </w:rPr>
          </w:pPr>
          <w:hyperlink w:anchor="_Toc210737294" w:history="1">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5" w:history="1">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6" w:history="1">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297" w:history="1">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C818AE">
          <w:pPr>
            <w:pStyle w:val="TOC3"/>
            <w:tabs>
              <w:tab w:val="right" w:leader="dot" w:pos="10196"/>
            </w:tabs>
            <w:rPr>
              <w:noProof/>
              <w:lang w:val="ru-RU" w:eastAsia="ru-RU"/>
            </w:rPr>
          </w:pPr>
          <w:hyperlink w:anchor="_Toc210737298" w:history="1">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C818AE">
          <w:pPr>
            <w:pStyle w:val="TOC3"/>
            <w:tabs>
              <w:tab w:val="right" w:leader="dot" w:pos="10196"/>
            </w:tabs>
            <w:rPr>
              <w:noProof/>
              <w:lang w:val="ru-RU" w:eastAsia="ru-RU"/>
            </w:rPr>
          </w:pPr>
          <w:hyperlink w:anchor="_Toc210737299" w:history="1">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C818AE">
          <w:pPr>
            <w:pStyle w:val="TOC3"/>
            <w:tabs>
              <w:tab w:val="right" w:leader="dot" w:pos="10196"/>
            </w:tabs>
            <w:rPr>
              <w:noProof/>
              <w:lang w:val="ru-RU" w:eastAsia="ru-RU"/>
            </w:rPr>
          </w:pPr>
          <w:hyperlink w:anchor="_Toc210737300" w:history="1">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1" w:history="1">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r w:rsidR="00D044DC">
              <w:rPr>
                <w:noProof/>
                <w:webHidden/>
              </w:rPr>
              <w:t>88</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2" w:history="1">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r w:rsidR="00D044DC">
              <w:rPr>
                <w:noProof/>
                <w:webHidden/>
              </w:rPr>
              <w:t>89</w:t>
            </w:r>
            <w:r>
              <w:rPr>
                <w:noProof/>
                <w:webHidden/>
              </w:rPr>
              <w:fldChar w:fldCharType="end"/>
            </w:r>
          </w:hyperlink>
        </w:p>
        <w:p w:rsidR="00D044DC" w:rsidRDefault="00C818AE">
          <w:pPr>
            <w:pStyle w:val="TOC1"/>
            <w:rPr>
              <w:noProof/>
              <w:lang w:val="ru-RU" w:eastAsia="ru-RU" w:bidi="ar-SA"/>
            </w:rPr>
          </w:pPr>
          <w:hyperlink w:anchor="_Toc210737303" w:history="1">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r w:rsidR="00D044DC">
              <w:rPr>
                <w:noProof/>
                <w:webHidden/>
              </w:rPr>
              <w:t>90</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5" w:history="1">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C818AE">
          <w:pPr>
            <w:pStyle w:val="TOC1"/>
            <w:rPr>
              <w:noProof/>
              <w:lang w:val="ru-RU" w:eastAsia="ru-RU" w:bidi="ar-SA"/>
            </w:rPr>
          </w:pPr>
          <w:hyperlink w:anchor="_Toc210737306" w:history="1">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7" w:history="1">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8" w:history="1">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818AE">
          <w:pPr>
            <w:pStyle w:val="TOC2"/>
            <w:tabs>
              <w:tab w:val="right" w:leader="dot" w:pos="10196"/>
            </w:tabs>
            <w:rPr>
              <w:noProof/>
              <w:lang w:val="ru-RU" w:eastAsia="ru-RU" w:bidi="ar-SA"/>
            </w:rPr>
          </w:pPr>
          <w:hyperlink w:anchor="_Toc210737309" w:history="1">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818AE">
          <w:pPr>
            <w:pStyle w:val="TOC1"/>
            <w:rPr>
              <w:noProof/>
              <w:lang w:val="ru-RU" w:eastAsia="ru-RU" w:bidi="ar-SA"/>
            </w:rPr>
          </w:pPr>
          <w:hyperlink w:anchor="_Toc210737310" w:history="1">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r w:rsidR="00D044DC">
              <w:rPr>
                <w:noProof/>
                <w:webHidden/>
              </w:rPr>
              <w:t>94</w:t>
            </w:r>
            <w:r>
              <w:rPr>
                <w:noProof/>
                <w:webHidden/>
              </w:rPr>
              <w:fldChar w:fldCharType="end"/>
            </w:r>
          </w:hyperlink>
        </w:p>
        <w:p w:rsidR="00D044DC" w:rsidRDefault="00C818AE">
          <w:pPr>
            <w:pStyle w:val="TOC1"/>
            <w:rPr>
              <w:noProof/>
              <w:lang w:val="ru-RU" w:eastAsia="ru-RU" w:bidi="ar-SA"/>
            </w:rPr>
          </w:pPr>
          <w:hyperlink w:anchor="_Toc210737311" w:history="1">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r w:rsidR="00D044DC">
              <w:rPr>
                <w:noProof/>
                <w:webHidden/>
              </w:rPr>
              <w:t>95</w:t>
            </w:r>
            <w:r>
              <w:rPr>
                <w:noProof/>
                <w:webHidden/>
              </w:rPr>
              <w:fldChar w:fldCharType="end"/>
            </w:r>
          </w:hyperlink>
        </w:p>
        <w:p w:rsidR="00D044DC" w:rsidRDefault="00C818AE">
          <w:pPr>
            <w:pStyle w:val="TOC1"/>
            <w:rPr>
              <w:noProof/>
              <w:lang w:val="ru-RU" w:eastAsia="ru-RU" w:bidi="ar-SA"/>
            </w:rPr>
          </w:pPr>
          <w:hyperlink w:anchor="_Toc210737312" w:history="1">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r w:rsidR="00D044DC">
              <w:rPr>
                <w:noProof/>
                <w:webHidden/>
              </w:rPr>
              <w:t>97</w:t>
            </w:r>
            <w:r>
              <w:rPr>
                <w:noProof/>
                <w:webHidden/>
              </w:rPr>
              <w:fldChar w:fldCharType="end"/>
            </w:r>
          </w:hyperlink>
        </w:p>
        <w:p w:rsidR="00D044DC" w:rsidRDefault="00C818AE">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0" w:name="_Toc210645399"/>
      <w:bookmarkStart w:id="1" w:name="_Toc210645813"/>
      <w:bookmarkStart w:id="2" w:name="_Toc210737180"/>
      <w:r w:rsidRPr="00DB3697">
        <w:rPr>
          <w:lang w:val="ru-RU"/>
        </w:rPr>
        <w:lastRenderedPageBreak/>
        <w:t>Предисловие Джеффа Сазерленда</w:t>
      </w:r>
      <w:bookmarkEnd w:id="0"/>
      <w:bookmarkEnd w:id="1"/>
      <w:bookmarkEnd w:id="2"/>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3" w:author="storm" w:date="2008-10-06T23:26:00Z">
        <w:r w:rsidR="00D5105F" w:rsidRPr="00DB3697">
          <w:rPr>
            <w:lang w:val="ru-RU"/>
          </w:rPr>
          <w:t xml:space="preserve">производительность (velocity) </w:t>
        </w:r>
      </w:ins>
      <w:del w:id="4"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D5105F"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5" w:author="storm" w:date="2008-10-06T23:25:00Z">
        <w:r>
          <w:t>;</w:t>
        </w:r>
      </w:ins>
    </w:p>
    <w:p w:rsidR="00F1282C" w:rsidRPr="00DB3697" w:rsidRDefault="00D5105F"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6" w:author="storm" w:date="2008-10-06T23:25:00Z">
        <w:r>
          <w:t>.</w:t>
        </w:r>
      </w:ins>
      <w:del w:id="7"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D5105F"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8" w:author="storm" w:date="2008-10-06T23:25:00Z">
        <w:r>
          <w:t>;</w:t>
        </w:r>
      </w:ins>
    </w:p>
    <w:p w:rsidR="00F1282C" w:rsidRPr="00DB3697" w:rsidRDefault="00D5105F"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9" w:author="storm" w:date="2008-10-06T23:26:00Z">
        <w:r>
          <w:t>;</w:t>
        </w:r>
      </w:ins>
    </w:p>
    <w:p w:rsidR="00F1282C" w:rsidRPr="00DB3697" w:rsidRDefault="00D5105F" w:rsidP="00BC3F70">
      <w:pPr>
        <w:pStyle w:val="ListParagraph"/>
      </w:pPr>
      <w:r w:rsidRPr="00DB3697">
        <w:t xml:space="preserve">у </w:t>
      </w:r>
      <w:r w:rsidR="00F1282C" w:rsidRPr="00DB3697">
        <w:t>команд должна быть Burndown-диаграмма, и команды должна знать свою velocity</w:t>
      </w:r>
      <w:ins w:id="10" w:author="storm" w:date="2008-10-06T23:26:00Z">
        <w: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11" w:author="storm" w:date="2008-10-06T23:26:00Z">
        <w:r w:rsidRPr="00DB3697" w:rsidDel="00D5105F">
          <w:rPr>
            <w:lang w:val="ru-RU"/>
          </w:rPr>
          <w:delText xml:space="preserve">Значение </w:delText>
        </w:r>
      </w:del>
      <w:ins w:id="12"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13"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14" w:name="_Toc210645400"/>
      <w:bookmarkStart w:id="15" w:name="_Toc210645814"/>
      <w:bookmarkStart w:id="16" w:name="_Toc210737181"/>
      <w:r w:rsidRPr="00DB3697">
        <w:rPr>
          <w:lang w:val="ru-RU"/>
        </w:rPr>
        <w:lastRenderedPageBreak/>
        <w:t>Предисловие Майка Кона</w:t>
      </w:r>
      <w:bookmarkEnd w:id="14"/>
      <w:bookmarkEnd w:id="15"/>
      <w:bookmarkEnd w:id="16"/>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17" w:name="_Toc210645401"/>
      <w:bookmarkStart w:id="18" w:name="_Toc210645815"/>
      <w:bookmarkStart w:id="19"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17"/>
      <w:bookmarkEnd w:id="18"/>
      <w:bookmarkEnd w:id="19"/>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0"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1" w:name="_Toc210645402"/>
      <w:bookmarkStart w:id="22" w:name="_Toc210645816"/>
      <w:bookmarkStart w:id="23" w:name="_Toc210737183"/>
      <w:r w:rsidRPr="00DB3697">
        <w:rPr>
          <w:lang w:val="ru-RU"/>
        </w:rPr>
        <w:t>Вступление</w:t>
      </w:r>
      <w:bookmarkEnd w:id="21"/>
      <w:bookmarkEnd w:id="22"/>
      <w:bookmarkEnd w:id="23"/>
    </w:p>
    <w:p w:rsidR="00C75C82" w:rsidRPr="00DB3697" w:rsidRDefault="003B6879" w:rsidP="003B6879">
      <w:pPr>
        <w:rPr>
          <w:lang w:val="ru-RU"/>
        </w:rPr>
      </w:pPr>
      <w:del w:id="24" w:author="storm" w:date="2008-10-06T23:36:00Z">
        <w:r w:rsidRPr="00DB3697" w:rsidDel="003D1785">
          <w:rPr>
            <w:lang w:val="ru-RU"/>
          </w:rPr>
          <w:delText xml:space="preserve">Ты </w:delText>
        </w:r>
      </w:del>
      <w:r w:rsidR="003D1785" w:rsidRPr="00DB3697">
        <w:rPr>
          <w:lang w:val="ru-RU"/>
        </w:rPr>
        <w:t>Собирае</w:t>
      </w:r>
      <w:ins w:id="25" w:author="storm" w:date="2008-10-06T23:36:00Z">
        <w:r w:rsidR="003D1785">
          <w:rPr>
            <w:lang w:val="ru-RU"/>
          </w:rPr>
          <w:t>тесь</w:t>
        </w:r>
      </w:ins>
      <w:del w:id="26"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7" w:author="storm" w:date="2008-10-06T23:36:00Z">
        <w:r w:rsidR="003D1785">
          <w:rPr>
            <w:lang w:val="ru-RU"/>
          </w:rPr>
          <w:t>вы</w:t>
        </w:r>
      </w:ins>
      <w:del w:id="28" w:author="storm" w:date="2008-10-06T23:36:00Z">
        <w:r w:rsidRPr="00DB3697" w:rsidDel="003D1785">
          <w:rPr>
            <w:lang w:val="ru-RU"/>
          </w:rPr>
          <w:delText>ты</w:delText>
        </w:r>
      </w:del>
      <w:r w:rsidRPr="00DB3697">
        <w:rPr>
          <w:lang w:val="ru-RU"/>
        </w:rPr>
        <w:t xml:space="preserve"> уже использовал</w:t>
      </w:r>
      <w:ins w:id="29" w:author="storm" w:date="2008-10-06T23:37:00Z">
        <w:r w:rsidR="003D1785">
          <w:rPr>
            <w:lang w:val="ru-RU"/>
          </w:rPr>
          <w:t>и</w:t>
        </w:r>
      </w:ins>
      <w:r w:rsidRPr="00DB3697">
        <w:rPr>
          <w:lang w:val="ru-RU"/>
        </w:rPr>
        <w:t xml:space="preserve"> Scrum пару месяцев. Базовые понятия у </w:t>
      </w:r>
      <w:ins w:id="30" w:author="storm" w:date="2008-10-06T23:37:00Z">
        <w:r w:rsidR="003D1785">
          <w:rPr>
            <w:lang w:val="ru-RU"/>
          </w:rPr>
          <w:t>вас</w:t>
        </w:r>
      </w:ins>
      <w:del w:id="31" w:author="storm" w:date="2008-10-06T23:37:00Z">
        <w:r w:rsidRPr="00DB3697" w:rsidDel="003D1785">
          <w:rPr>
            <w:lang w:val="ru-RU"/>
          </w:rPr>
          <w:delText>тебя</w:delText>
        </w:r>
      </w:del>
      <w:r w:rsidRPr="00DB3697">
        <w:rPr>
          <w:lang w:val="ru-RU"/>
        </w:rPr>
        <w:t xml:space="preserve"> уже есть, </w:t>
      </w:r>
      <w:ins w:id="32" w:author="storm" w:date="2008-10-06T23:37:00Z">
        <w:r w:rsidR="003D1785">
          <w:rPr>
            <w:lang w:val="ru-RU"/>
          </w:rPr>
          <w:t>вы</w:t>
        </w:r>
      </w:ins>
      <w:del w:id="33" w:author="storm" w:date="2008-10-06T23:37:00Z">
        <w:r w:rsidRPr="00DB3697" w:rsidDel="003D1785">
          <w:rPr>
            <w:lang w:val="ru-RU"/>
          </w:rPr>
          <w:delText>ты</w:delText>
        </w:r>
      </w:del>
      <w:r w:rsidRPr="00DB3697">
        <w:rPr>
          <w:lang w:val="ru-RU"/>
        </w:rPr>
        <w:t xml:space="preserve"> прочитал</w:t>
      </w:r>
      <w:ins w:id="34" w:author="storm" w:date="2008-10-06T23:37:00Z">
        <w:r w:rsidR="003D1785">
          <w:rPr>
            <w:lang w:val="ru-RU"/>
          </w:rPr>
          <w:t>и</w:t>
        </w:r>
      </w:ins>
      <w:r w:rsidRPr="00DB3697">
        <w:rPr>
          <w:lang w:val="ru-RU"/>
        </w:rPr>
        <w:t xml:space="preserve"> несколько книг, и, возможно, даже получил</w:t>
      </w:r>
      <w:ins w:id="35"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Pr="003D1785">
        <w:rPr>
          <w:highlight w:val="yellow"/>
          <w:lang w:val="ru-RU"/>
          <w:rPrChange w:id="36"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7" w:author="storm" w:date="2008-10-06T23:37:00Z">
        <w:r w:rsidRPr="00DB3697" w:rsidDel="003D1785">
          <w:rPr>
            <w:i/>
            <w:lang w:val="ru-RU"/>
          </w:rPr>
          <w:delText>т</w:delText>
        </w:r>
      </w:del>
      <w:ins w:id="38" w:author="storm" w:date="2008-10-06T23:37:00Z">
        <w:r w:rsidR="003D1785">
          <w:rPr>
            <w:i/>
            <w:lang w:val="ru-RU"/>
          </w:rPr>
          <w:t>вам</w:t>
        </w:r>
      </w:ins>
      <w:del w:id="39"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Pr="003D1785">
        <w:rPr>
          <w:highlight w:val="yellow"/>
          <w:lang w:val="ru-RU"/>
          <w:rPrChange w:id="40" w:author="storm" w:date="2008-10-06T23:35:00Z">
            <w:rPr>
              <w:lang w:val="ru-RU"/>
            </w:rPr>
          </w:rPrChange>
        </w:rPr>
        <w:t>заноза в заднице</w:t>
      </w:r>
      <w:r w:rsidRPr="00DB3697">
        <w:rPr>
          <w:lang w:val="ru-RU"/>
        </w:rPr>
        <w:t xml:space="preserve"> состоит в том, что </w:t>
      </w:r>
      <w:ins w:id="41" w:author="storm" w:date="2008-10-06T23:37:00Z">
        <w:r w:rsidR="003D1785">
          <w:rPr>
            <w:lang w:val="ru-RU"/>
          </w:rPr>
          <w:t>вам</w:t>
        </w:r>
      </w:ins>
      <w:del w:id="42" w:author="storm" w:date="2008-10-06T23:38:00Z">
        <w:r w:rsidRPr="00DB3697" w:rsidDel="003D1785">
          <w:rPr>
            <w:lang w:val="ru-RU"/>
          </w:rPr>
          <w:delText>тебе</w:delText>
        </w:r>
      </w:del>
      <w:r w:rsidRPr="00DB3697">
        <w:rPr>
          <w:lang w:val="ru-RU"/>
        </w:rPr>
        <w:t xml:space="preserve"> необходимо адаптироваться к </w:t>
      </w:r>
      <w:ins w:id="43" w:author="storm" w:date="2008-10-06T23:38:00Z">
        <w:r w:rsidR="003D1785">
          <w:rPr>
            <w:lang w:val="ru-RU"/>
          </w:rPr>
          <w:t>вашей</w:t>
        </w:r>
      </w:ins>
      <w:del w:id="44"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45" w:name="_Toc210645403"/>
      <w:bookmarkStart w:id="46" w:name="_Toc210645817"/>
      <w:bookmarkStart w:id="47" w:name="_Toc210737184"/>
      <w:r w:rsidRPr="00DB3697">
        <w:rPr>
          <w:lang w:val="ru-RU"/>
        </w:rPr>
        <w:t>Отказ от ответственности</w:t>
      </w:r>
      <w:bookmarkEnd w:id="45"/>
      <w:bookmarkEnd w:id="46"/>
      <w:bookmarkEnd w:id="47"/>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48" w:name="_Toc210645404"/>
      <w:bookmarkStart w:id="49" w:name="_Toc210645818"/>
      <w:bookmarkStart w:id="50" w:name="_Toc210737185"/>
      <w:r w:rsidRPr="00DB3697">
        <w:rPr>
          <w:lang w:val="ru-RU"/>
        </w:rPr>
        <w:t>Зачем я это написал</w:t>
      </w:r>
      <w:bookmarkEnd w:id="48"/>
      <w:bookmarkEnd w:id="49"/>
      <w:bookmarkEnd w:id="50"/>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51" w:author="storm" w:date="2008-10-06T23:39:00Z">
        <w:r w:rsidRPr="00DB3697" w:rsidDel="003D1785">
          <w:rPr>
            <w:i/>
            <w:lang w:val="ru-RU"/>
          </w:rPr>
          <w:delText>т</w:delText>
        </w:r>
      </w:del>
      <w:ins w:id="52" w:author="storm" w:date="2008-10-06T23:39:00Z">
        <w:r w:rsidR="003D1785">
          <w:rPr>
            <w:i/>
            <w:lang w:val="ru-RU"/>
          </w:rPr>
          <w:t>вы</w:t>
        </w:r>
      </w:ins>
      <w:del w:id="53"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54" w:author="storm" w:date="2008-10-06T23:39:00Z">
        <w:r w:rsidR="003D1785">
          <w:rPr>
            <w:lang w:val="ru-RU"/>
          </w:rPr>
          <w:t>те</w:t>
        </w:r>
      </w:ins>
      <w:del w:id="55"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56" w:name="_Toc210645405"/>
      <w:bookmarkStart w:id="57" w:name="_Toc210645819"/>
      <w:bookmarkStart w:id="58" w:name="_Toc210737186"/>
      <w:r w:rsidRPr="00DB3697">
        <w:rPr>
          <w:lang w:val="ru-RU"/>
        </w:rPr>
        <w:t>Так что же такое Scrum?</w:t>
      </w:r>
      <w:bookmarkEnd w:id="56"/>
      <w:bookmarkEnd w:id="57"/>
      <w:bookmarkEnd w:id="58"/>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59" w:author="storm" w:date="2008-10-06T23:39:00Z">
        <w:r w:rsidRPr="00DB3697" w:rsidDel="003D1785">
          <w:rPr>
            <w:lang w:val="ru-RU"/>
          </w:rPr>
          <w:delText>т</w:delText>
        </w:r>
      </w:del>
      <w:ins w:id="60" w:author="storm" w:date="2008-10-06T23:39:00Z">
        <w:r w:rsidR="003D1785">
          <w:rPr>
            <w:lang w:val="ru-RU"/>
          </w:rPr>
          <w:t>в</w:t>
        </w:r>
      </w:ins>
      <w:r w:rsidRPr="00DB3697">
        <w:rPr>
          <w:lang w:val="ru-RU"/>
        </w:rPr>
        <w:t>ы к ним относи</w:t>
      </w:r>
      <w:ins w:id="61" w:author="storm" w:date="2008-10-06T23:39:00Z">
        <w:r w:rsidR="003D1785">
          <w:rPr>
            <w:lang w:val="ru-RU"/>
          </w:rPr>
          <w:t>тесь</w:t>
        </w:r>
      </w:ins>
      <w:del w:id="62" w:author="storm" w:date="2008-10-06T23:39:00Z">
        <w:r w:rsidRPr="00DB3697" w:rsidDel="003D1785">
          <w:rPr>
            <w:lang w:val="ru-RU"/>
          </w:rPr>
          <w:delText>шься</w:delText>
        </w:r>
      </w:del>
      <w:r w:rsidRPr="00DB3697">
        <w:rPr>
          <w:lang w:val="ru-RU"/>
        </w:rPr>
        <w:t xml:space="preserve">, </w:t>
      </w:r>
      <w:del w:id="63" w:author="storm" w:date="2008-10-06T23:39:00Z">
        <w:r w:rsidRPr="00DB3697" w:rsidDel="003D1785">
          <w:rPr>
            <w:lang w:val="ru-RU"/>
          </w:rPr>
          <w:delText xml:space="preserve">тебе </w:delText>
        </w:r>
      </w:del>
      <w:ins w:id="64"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C818AE"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C818AE"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C818AE"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65" w:author="storm" w:date="2008-10-06T23:39:00Z">
        <w:r w:rsidR="003D1785">
          <w:rPr>
            <w:lang w:val="ru-RU"/>
          </w:rPr>
          <w:t>вы</w:t>
        </w:r>
      </w:ins>
      <w:del w:id="66" w:author="storm" w:date="2008-10-06T23:39:00Z">
        <w:r w:rsidRPr="00DB3697" w:rsidDel="003D1785">
          <w:rPr>
            <w:lang w:val="ru-RU"/>
          </w:rPr>
          <w:delText>ты</w:delText>
        </w:r>
      </w:del>
      <w:r w:rsidRPr="00DB3697">
        <w:rPr>
          <w:lang w:val="ru-RU"/>
        </w:rPr>
        <w:t xml:space="preserve"> слишком нетерпелив</w:t>
      </w:r>
      <w:ins w:id="67"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68" w:name="_Toc210645406"/>
      <w:bookmarkStart w:id="69" w:name="_Toc210645820"/>
      <w:bookmarkStart w:id="70" w:name="_Toc210737187"/>
      <w:r w:rsidRPr="00DB3697">
        <w:rPr>
          <w:lang w:val="ru-RU"/>
        </w:rPr>
        <w:t>Как мы работаем с product backlog'ом</w:t>
      </w:r>
      <w:bookmarkEnd w:id="68"/>
      <w:bookmarkEnd w:id="69"/>
      <w:bookmarkEnd w:id="70"/>
    </w:p>
    <w:p w:rsidR="00C75C82" w:rsidRPr="00DB3697" w:rsidRDefault="00590457" w:rsidP="00590457">
      <w:pPr>
        <w:rPr>
          <w:lang w:val="ru-RU"/>
        </w:rPr>
      </w:pPr>
      <w:r w:rsidRPr="00DB3697">
        <w:rPr>
          <w:lang w:val="ru-RU"/>
        </w:rPr>
        <w:t>Product backlog – это основа Scrum’а. С него все начинается. По существу, product backlog является ранжированным по важности списком требований, историй, фич или чего-то там ещё.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D5105F"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71" w:name="_Toc210645407"/>
      <w:bookmarkStart w:id="72" w:name="_Toc210645821"/>
      <w:bookmarkStart w:id="73" w:name="_Toc210737188"/>
      <w:r w:rsidRPr="00DB3697">
        <w:rPr>
          <w:lang w:val="ru-RU"/>
        </w:rPr>
        <w:t>Дополнительные поля для user story</w:t>
      </w:r>
      <w:bookmarkEnd w:id="71"/>
      <w:bookmarkEnd w:id="72"/>
      <w:bookmarkEnd w:id="73"/>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r w:rsidR="003B53D8" w:rsidRPr="00DB3697">
        <w:t>'ов</w:t>
      </w:r>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74" w:name="_Toc210645408"/>
      <w:bookmarkStart w:id="75" w:name="_Toc210645822"/>
      <w:bookmarkStart w:id="76" w:name="_Toc210737189"/>
      <w:r w:rsidRPr="00DB3697">
        <w:rPr>
          <w:lang w:val="ru-RU"/>
        </w:rPr>
        <w:t>Как мы ориентируем product backlog на бизнес</w:t>
      </w:r>
      <w:bookmarkEnd w:id="74"/>
      <w:bookmarkEnd w:id="75"/>
      <w:bookmarkEnd w:id="76"/>
    </w:p>
    <w:p w:rsidR="00C75C82" w:rsidRPr="00DB3697" w:rsidRDefault="00CF06B8" w:rsidP="00CF06B8">
      <w:pPr>
        <w:rPr>
          <w:lang w:val="ru-RU"/>
        </w:rPr>
      </w:pPr>
      <w:r w:rsidRPr="00DB3697">
        <w:rPr>
          <w:lang w:val="ru-RU"/>
        </w:rPr>
        <w:t>Если product owner технарь,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77" w:name="_Toc210645409"/>
      <w:bookmarkStart w:id="78" w:name="_Toc210645823"/>
      <w:bookmarkStart w:id="79" w:name="_Toc210737190"/>
      <w:r w:rsidRPr="00DB3697">
        <w:rPr>
          <w:lang w:val="ru-RU"/>
        </w:rPr>
        <w:t>Как мы готовимся к планированию спринта</w:t>
      </w:r>
      <w:bookmarkEnd w:id="77"/>
      <w:bookmarkEnd w:id="78"/>
      <w:bookmarkEnd w:id="79"/>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80" w:name="_Toc210645410"/>
      <w:bookmarkStart w:id="81" w:name="_Toc210645824"/>
      <w:bookmarkStart w:id="82" w:name="_Toc210737191"/>
      <w:r w:rsidRPr="00DB3697">
        <w:rPr>
          <w:lang w:val="ru-RU"/>
        </w:rPr>
        <w:t>Как мы планируем спринт</w:t>
      </w:r>
      <w:bookmarkEnd w:id="80"/>
      <w:bookmarkEnd w:id="81"/>
      <w:bookmarkEnd w:id="82"/>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p>
    <w:p w:rsidR="009A287A" w:rsidRPr="00DB3697" w:rsidRDefault="009A287A" w:rsidP="00BC3F70">
      <w:pPr>
        <w:pStyle w:val="ListParagraph"/>
      </w:pPr>
      <w:r w:rsidRPr="00DB3697">
        <w:t>Принята дата демо.</w:t>
      </w:r>
    </w:p>
    <w:p w:rsidR="00C75C82" w:rsidRPr="00DB3697" w:rsidRDefault="009A287A" w:rsidP="00BC3F70">
      <w:pPr>
        <w:pStyle w:val="ListParagraph"/>
      </w:pPr>
      <w:r w:rsidRPr="00DB3697">
        <w:t>Приняты место и время проведения ежедневного scrum'а.</w:t>
      </w:r>
    </w:p>
    <w:p w:rsidR="00C75C82" w:rsidRPr="00DB3697" w:rsidRDefault="009A287A" w:rsidP="00D5105F">
      <w:pPr>
        <w:pStyle w:val="Heading2"/>
        <w:rPr>
          <w:lang w:val="ru-RU"/>
        </w:rPr>
      </w:pPr>
      <w:bookmarkStart w:id="83" w:name="_Toc210645411"/>
      <w:bookmarkStart w:id="84" w:name="_Toc210645825"/>
      <w:bookmarkStart w:id="85" w:name="_Toc210737192"/>
      <w:r w:rsidRPr="00DB3697">
        <w:rPr>
          <w:lang w:val="ru-RU"/>
        </w:rPr>
        <w:t>Почему без product owner'а не обойтись</w:t>
      </w:r>
      <w:bookmarkEnd w:id="83"/>
      <w:bookmarkEnd w:id="84"/>
      <w:bookmarkEnd w:id="85"/>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Объём работ и их приоритет определяются product owner'ом. Зато оценка трудозатрат 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 и т.д.</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86" w:name="_Toc210645412"/>
      <w:bookmarkStart w:id="87" w:name="_Toc210645826"/>
      <w:bookmarkStart w:id="88" w:name="_Toc210737193"/>
      <w:r w:rsidRPr="00DB3697">
        <w:rPr>
          <w:lang w:val="ru-RU"/>
        </w:rPr>
        <w:t>Почему качество не обсуждается</w:t>
      </w:r>
      <w:bookmarkEnd w:id="86"/>
      <w:bookmarkEnd w:id="87"/>
      <w:bookmarkEnd w:id="88"/>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r w:rsidRPr="00DB3697">
        <w:rPr>
          <w:lang w:val="ru-RU"/>
        </w:rPr>
        <w:t xml:space="preserve"> как в краткосрочной, так и в длительной 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89" w:name="_Toc210645413"/>
      <w:bookmarkStart w:id="90" w:name="_Toc210645827"/>
      <w:bookmarkStart w:id="91" w:name="_Toc210737194"/>
      <w:r w:rsidRPr="00DB3697">
        <w:rPr>
          <w:lang w:val="ru-RU"/>
        </w:rPr>
        <w:t>Планирование спринта, которое никак не заканчивается</w:t>
      </w:r>
      <w:bookmarkEnd w:id="89"/>
      <w:bookmarkEnd w:id="90"/>
      <w:bookmarkEnd w:id="91"/>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ты в следующий раз предложишь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Учись оставаться в рамках установленного времени, учись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92" w:name="_Toc210645414"/>
      <w:bookmarkStart w:id="93" w:name="_Toc210645828"/>
      <w:bookmarkStart w:id="94" w:name="_Toc210737195"/>
      <w:r w:rsidRPr="00DB3697">
        <w:rPr>
          <w:lang w:val="ru-RU"/>
        </w:rPr>
        <w:t>Распорядок встречи по планированию спринта</w:t>
      </w:r>
      <w:bookmarkEnd w:id="92"/>
      <w:bookmarkEnd w:id="93"/>
      <w:bookmarkEnd w:id="94"/>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95" w:name="_Toc210645415"/>
      <w:bookmarkStart w:id="96" w:name="_Toc210645829"/>
      <w:bookmarkStart w:id="97" w:name="_Toc210737196"/>
      <w:r w:rsidRPr="00DB3697">
        <w:rPr>
          <w:lang w:val="ru-RU"/>
        </w:rPr>
        <w:t>Определяем длину спринта.</w:t>
      </w:r>
      <w:bookmarkEnd w:id="95"/>
      <w:bookmarkEnd w:id="96"/>
      <w:bookmarkEnd w:id="97"/>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98" w:name="_Определение_цели_спринта"/>
      <w:bookmarkStart w:id="99" w:name="_Toc210645416"/>
      <w:bookmarkStart w:id="100" w:name="_Toc210645830"/>
      <w:bookmarkStart w:id="101" w:name="_Toc210737197"/>
      <w:bookmarkEnd w:id="98"/>
      <w:r w:rsidRPr="00DB3697">
        <w:rPr>
          <w:lang w:val="ru-RU"/>
        </w:rPr>
        <w:t>Определение цели спринта</w:t>
      </w:r>
      <w:bookmarkEnd w:id="99"/>
      <w:bookmarkEnd w:id="100"/>
      <w:bookmarkEnd w:id="101"/>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Но до сих пор я убеждён, что усилия, вложенные в попытки сформулировать цель, оправдывают себя. Лучше паршивая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102" w:name="_Toc210645417"/>
      <w:bookmarkStart w:id="103" w:name="_Toc210645831"/>
      <w:bookmarkStart w:id="104" w:name="_Toc210737198"/>
      <w:r w:rsidRPr="00DB3697">
        <w:rPr>
          <w:lang w:val="ru-RU"/>
        </w:rPr>
        <w:t>Выбор историй, которые войдут в спринт</w:t>
      </w:r>
      <w:bookmarkEnd w:id="102"/>
      <w:bookmarkEnd w:id="103"/>
      <w:bookmarkEnd w:id="104"/>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 xml:space="preserve">Взгляни на картинку. Каждый прямоугольник представляет собой историю, отсортированную по степени важности. Наиболее важная история находится наверху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планируемую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105" w:name="_Toc210645418"/>
      <w:bookmarkStart w:id="106" w:name="_Toc210645832"/>
      <w:bookmarkStart w:id="107" w:name="_Toc210737199"/>
      <w:r w:rsidRPr="00DB3697">
        <w:rPr>
          <w:lang w:val="ru-RU"/>
        </w:rPr>
        <w:t>Как product owner может влиять на то, какие истории попадут в спринт?</w:t>
      </w:r>
      <w:bookmarkEnd w:id="105"/>
      <w:bookmarkEnd w:id="106"/>
      <w:bookmarkEnd w:id="107"/>
    </w:p>
    <w:p w:rsidR="00C75C82" w:rsidRPr="00DB3697" w:rsidRDefault="00100F27" w:rsidP="00100F27">
      <w:pPr>
        <w:rPr>
          <w:lang w:val="ru-RU"/>
        </w:rPr>
      </w:pPr>
      <w:r w:rsidRPr="00DB3697">
        <w:rPr>
          <w:lang w:val="ru-RU"/>
        </w:rPr>
        <w:t>Допустим, у нас возникла следующая ситуация на совещании, посвященном планированию спринта.</w:t>
      </w:r>
    </w:p>
    <w:p w:rsidR="00C75C82" w:rsidRPr="00DB3697" w:rsidRDefault="008E6D4D" w:rsidP="00100F27">
      <w:pPr>
        <w:rPr>
          <w:lang w:val="ru-RU"/>
        </w:rPr>
      </w:pPr>
      <w:r w:rsidRPr="00DB3697">
        <w:rPr>
          <w:noProof/>
          <w:lang w:val="uk-UA" w:eastAsia="uk-UA" w:bidi="ar-SA"/>
        </w:rPr>
        <w:lastRenderedPageBreak/>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изменение объёма работ: Product 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108" w:name="_Toc210645419"/>
      <w:bookmarkStart w:id="109" w:name="_Toc210645833"/>
      <w:bookmarkStart w:id="110" w:name="_Ref210649767"/>
      <w:bookmarkStart w:id="111" w:name="_Ref210650126"/>
      <w:bookmarkStart w:id="112" w:name="_Toc210737200"/>
      <w:r w:rsidRPr="00DB3697">
        <w:rPr>
          <w:lang w:val="ru-RU"/>
        </w:rPr>
        <w:t>Как команда принимает решение о том, какие истории включать в спринт?</w:t>
      </w:r>
      <w:bookmarkEnd w:id="108"/>
      <w:bookmarkEnd w:id="109"/>
      <w:bookmarkEnd w:id="110"/>
      <w:bookmarkEnd w:id="111"/>
      <w:bookmarkEnd w:id="112"/>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113" w:name="_Toc210645420"/>
      <w:bookmarkStart w:id="114" w:name="_Toc210645834"/>
      <w:bookmarkStart w:id="115" w:name="_Toc210737201"/>
      <w:r w:rsidRPr="00DB3697">
        <w:rPr>
          <w:lang w:val="ru-RU"/>
        </w:rPr>
        <w:lastRenderedPageBreak/>
        <w:t>Планирование, основанное на интуиции</w:t>
      </w:r>
      <w:bookmarkEnd w:id="113"/>
      <w:bookmarkEnd w:id="114"/>
      <w:bookmarkEnd w:id="115"/>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116" w:name="_Toc210645421"/>
      <w:bookmarkStart w:id="117" w:name="_Toc210645835"/>
      <w:bookmarkStart w:id="118" w:name="_Toc210737202"/>
      <w:r w:rsidRPr="00DB3697">
        <w:rPr>
          <w:lang w:val="ru-RU"/>
        </w:rPr>
        <w:t>Планирование, основанное на методе оценки производительности</w:t>
      </w:r>
      <w:bookmarkEnd w:id="116"/>
      <w:bookmarkEnd w:id="117"/>
      <w:bookmarkEnd w:id="118"/>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lastRenderedPageBreak/>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lastRenderedPageBreak/>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lastRenderedPageBreak/>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119" w:name="_Toc210645422"/>
      <w:bookmarkStart w:id="120" w:name="_Toc210645836"/>
      <w:bookmarkStart w:id="121" w:name="_Toc210737203"/>
      <w:r w:rsidRPr="00DB3697">
        <w:rPr>
          <w:lang w:val="ru-RU"/>
        </w:rPr>
        <w:t>Какую технику мы используем для планирования?</w:t>
      </w:r>
      <w:bookmarkEnd w:id="119"/>
      <w:bookmarkEnd w:id="120"/>
      <w:bookmarkEnd w:id="121"/>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122" w:name="_Toc210645423"/>
      <w:bookmarkStart w:id="123" w:name="_Toc210645837"/>
      <w:bookmarkStart w:id="124" w:name="_Toc210737204"/>
      <w:r w:rsidRPr="00DB3697">
        <w:rPr>
          <w:lang w:val="ru-RU"/>
        </w:rPr>
        <w:t>Почему мы используем учетные карточки</w:t>
      </w:r>
      <w:bookmarkEnd w:id="122"/>
      <w:bookmarkEnd w:id="123"/>
      <w:bookmarkEnd w:id="124"/>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фигня. И что ещё хуже, команда обычно </w:t>
      </w:r>
      <w:r w:rsidRPr="00DB3697">
        <w:rPr>
          <w:i/>
          <w:lang w:val="ru-RU"/>
        </w:rPr>
        <w:t>не замечает</w:t>
      </w:r>
      <w:r w:rsidRPr="00DB3697">
        <w:rPr>
          <w:lang w:val="ru-RU"/>
        </w:rPr>
        <w:t>, что это фигня,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lastRenderedPageBreak/>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C818AE">
        <w:fldChar w:fldCharType="begin"/>
      </w:r>
      <w:r w:rsidR="00D108FD">
        <w:instrText xml:space="preserve"> PAGEREF _Ref210645956 \h </w:instrText>
      </w:r>
      <w:r w:rsidR="00C818AE">
        <w:fldChar w:fldCharType="separate"/>
      </w:r>
      <w:r w:rsidR="00A663D7" w:rsidRPr="00DB3697">
        <w:t>39</w:t>
      </w:r>
      <w:r w:rsidR="00C818AE">
        <w:fldChar w:fldCharType="end"/>
      </w:r>
      <w:r w:rsidRPr="00DB3697">
        <w:t xml:space="preserve"> "Как мы создаём sprint backlog?")</w:t>
      </w:r>
    </w:p>
    <w:p w:rsidR="00C75C82" w:rsidRPr="00DB3697" w:rsidRDefault="00AA3B0B" w:rsidP="00AA3B0B">
      <w:pPr>
        <w:rPr>
          <w:lang w:val="ru-RU"/>
        </w:rPr>
      </w:pPr>
      <w:r w:rsidRPr="00DB3697">
        <w:rPr>
          <w:lang w:val="ru-RU"/>
        </w:rPr>
        <w:t>Ты можешь заполнить их от руки или (как мы обычно делаем),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 xml:space="preserve">PS – скрипт можно найти в моём блоге на </w:t>
      </w:r>
      <w:hyperlink r:id="rId27" w:history="1">
        <w:r w:rsidRPr="00DB3697">
          <w:rPr>
            <w:rStyle w:val="Hyperlink"/>
            <w:lang w:val="ru-RU"/>
          </w:rPr>
          <w:t>http://blog.crisp.se/henrikkniberg</w:t>
        </w:r>
      </w:hyperlink>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 время на обновление значений на бумажках. Просто после встречи убедись, что обновил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lastRenderedPageBreak/>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C818AE" w:rsidRPr="00DB3697">
        <w:rPr>
          <w:lang w:val="ru-RU"/>
        </w:rPr>
        <w:fldChar w:fldCharType="begin"/>
      </w:r>
      <w:r w:rsidR="00A663D7" w:rsidRPr="00DB3697">
        <w:rPr>
          <w:lang w:val="ru-RU"/>
        </w:rPr>
        <w:instrText xml:space="preserve"> PAGEREF _Ref210645957 \h </w:instrText>
      </w:r>
      <w:r w:rsidR="00C818AE" w:rsidRPr="00DB3697">
        <w:rPr>
          <w:lang w:val="ru-RU"/>
        </w:rPr>
      </w:r>
      <w:r w:rsidR="00C818AE" w:rsidRPr="00DB3697">
        <w:rPr>
          <w:lang w:val="ru-RU"/>
        </w:rPr>
        <w:fldChar w:fldCharType="separate"/>
      </w:r>
      <w:r w:rsidR="00A663D7" w:rsidRPr="00DB3697">
        <w:rPr>
          <w:noProof/>
          <w:lang w:val="ru-RU"/>
        </w:rPr>
        <w:t>39</w:t>
      </w:r>
      <w:r w:rsidR="00C818AE"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125" w:name="_Toc210645424"/>
      <w:bookmarkStart w:id="126" w:name="_Toc210645838"/>
      <w:bookmarkStart w:id="127" w:name="_Ref210650089"/>
      <w:bookmarkStart w:id="128" w:name="_Toc210737205"/>
      <w:r w:rsidRPr="00DB3697">
        <w:rPr>
          <w:lang w:val="ru-RU"/>
        </w:rPr>
        <w:t>Критерий готовности</w:t>
      </w:r>
      <w:bookmarkEnd w:id="125"/>
      <w:bookmarkEnd w:id="126"/>
      <w:bookmarkEnd w:id="127"/>
      <w:bookmarkEnd w:id="128"/>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lastRenderedPageBreak/>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129" w:name="_Toc210645425"/>
      <w:bookmarkStart w:id="130" w:name="_Toc210645839"/>
      <w:bookmarkStart w:id="131" w:name="_Toc210737206"/>
      <w:r w:rsidRPr="00DB3697">
        <w:rPr>
          <w:lang w:val="ru-RU"/>
        </w:rPr>
        <w:t>Оценка трудозатрат с помощью игры в planning poker</w:t>
      </w:r>
      <w:bookmarkEnd w:id="129"/>
      <w:bookmarkEnd w:id="130"/>
      <w:bookmarkEnd w:id="131"/>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lastRenderedPageBreak/>
        <w:t xml:space="preserve">Заметь,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Если у тебя возникло желание более детально переоценить эту историю, то лучше разбей её на более мелкие части и оцени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Ты должен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132" w:name="_Toc210645426"/>
      <w:bookmarkStart w:id="133" w:name="_Toc210645840"/>
      <w:bookmarkStart w:id="134" w:name="_Toc210737207"/>
      <w:r w:rsidRPr="00DB3697">
        <w:rPr>
          <w:lang w:val="ru-RU"/>
        </w:rPr>
        <w:t>Уточнение описаний историй</w:t>
      </w:r>
      <w:bookmarkEnd w:id="132"/>
      <w:bookmarkEnd w:id="133"/>
      <w:bookmarkEnd w:id="134"/>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 master 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 master 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такое вот 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135" w:name="_Toc210645427"/>
      <w:bookmarkStart w:id="136" w:name="_Toc210645841"/>
      <w:bookmarkStart w:id="137" w:name="_Toc210737208"/>
      <w:r w:rsidRPr="00DB3697">
        <w:rPr>
          <w:lang w:val="ru-RU"/>
        </w:rPr>
        <w:lastRenderedPageBreak/>
        <w:t>Разбиение историй на более мелкие истории</w:t>
      </w:r>
      <w:bookmarkEnd w:id="135"/>
      <w:bookmarkEnd w:id="136"/>
      <w:bookmarkEnd w:id="137"/>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138" w:name="_Toc210645428"/>
      <w:bookmarkStart w:id="139" w:name="_Toc210645842"/>
      <w:bookmarkStart w:id="140" w:name="_Toc210737209"/>
      <w:r w:rsidRPr="00DB3697">
        <w:rPr>
          <w:lang w:val="ru-RU"/>
        </w:rPr>
        <w:t>Разбиение историй на задачи</w:t>
      </w:r>
      <w:bookmarkEnd w:id="138"/>
      <w:bookmarkEnd w:id="139"/>
      <w:bookmarkEnd w:id="140"/>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C818AE">
        <w:fldChar w:fldCharType="begin"/>
      </w:r>
      <w:r w:rsidR="00D108FD">
        <w:instrText xml:space="preserve"> PAGEREF _Ref210646155 \h </w:instrText>
      </w:r>
      <w:r w:rsidR="00C818AE">
        <w:fldChar w:fldCharType="separate"/>
      </w:r>
      <w:r w:rsidR="00A663D7" w:rsidRPr="00DB3697">
        <w:rPr>
          <w:noProof/>
        </w:rPr>
        <w:t>51</w:t>
      </w:r>
      <w:r w:rsidR="00C818AE">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C818AE" w:rsidRPr="00DB3697">
        <w:rPr>
          <w:lang w:val="ru-RU"/>
        </w:rPr>
        <w:fldChar w:fldCharType="begin"/>
      </w:r>
      <w:r w:rsidR="00C62312" w:rsidRPr="00DB3697">
        <w:rPr>
          <w:lang w:val="ru-RU"/>
        </w:rPr>
        <w:instrText xml:space="preserve"> PAGEREF _Ref210647326 \h </w:instrText>
      </w:r>
      <w:r w:rsidR="00C818AE" w:rsidRPr="00DB3697">
        <w:rPr>
          <w:lang w:val="ru-RU"/>
        </w:rPr>
      </w:r>
      <w:r w:rsidR="00C818AE" w:rsidRPr="00DB3697">
        <w:rPr>
          <w:lang w:val="ru-RU"/>
        </w:rPr>
        <w:fldChar w:fldCharType="separate"/>
      </w:r>
      <w:r w:rsidR="00C62312" w:rsidRPr="00DB3697">
        <w:rPr>
          <w:noProof/>
          <w:lang w:val="ru-RU"/>
        </w:rPr>
        <w:t>34</w:t>
      </w:r>
      <w:r w:rsidR="00C818AE"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141" w:name="_Toc210645429"/>
      <w:bookmarkStart w:id="142" w:name="_Toc210645843"/>
      <w:bookmarkStart w:id="143" w:name="_Toc210737210"/>
      <w:r w:rsidRPr="00DB3697">
        <w:rPr>
          <w:lang w:val="ru-RU"/>
        </w:rPr>
        <w:t>Выбор времени и места для ежедневного Scrum'а</w:t>
      </w:r>
      <w:bookmarkEnd w:id="141"/>
      <w:bookmarkEnd w:id="142"/>
      <w:bookmarkEnd w:id="143"/>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тебе надо попытаться вспомнить, чем ты обещал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тебе надо попытаться вспомнить, чем ты занимался вчера, чтобы ты мог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ты </w:t>
      </w:r>
      <w:r w:rsidRPr="00DB3697">
        <w:rPr>
          <w:i/>
          <w:lang w:val="ru-RU"/>
        </w:rPr>
        <w:t>собираешься делать</w:t>
      </w:r>
      <w:r w:rsidRPr="00DB3697">
        <w:rPr>
          <w:lang w:val="ru-RU"/>
        </w:rPr>
        <w:t xml:space="preserve">, а не то, что ты </w:t>
      </w:r>
      <w:r w:rsidRPr="00DB3697">
        <w:rPr>
          <w:i/>
          <w:lang w:val="ru-RU"/>
        </w:rPr>
        <w:t>уже сделал</w:t>
      </w:r>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144" w:name="_Toc210645430"/>
      <w:bookmarkStart w:id="145" w:name="_Toc210645844"/>
      <w:bookmarkStart w:id="146" w:name="_Ref210647326"/>
      <w:bookmarkStart w:id="147" w:name="_Toc210737211"/>
      <w:r w:rsidRPr="00DB3697">
        <w:rPr>
          <w:lang w:val="ru-RU"/>
        </w:rPr>
        <w:t>Когда пора остановиться</w:t>
      </w:r>
      <w:bookmarkEnd w:id="144"/>
      <w:bookmarkEnd w:id="145"/>
      <w:bookmarkEnd w:id="146"/>
      <w:bookmarkEnd w:id="147"/>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тебе нужно запланировать ещё одну встречу по планированию sprint backlog'а на завтра, но если тебе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 master 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148" w:name="_Toc210645431"/>
      <w:bookmarkStart w:id="149" w:name="_Toc210645845"/>
      <w:bookmarkStart w:id="150" w:name="_Toc210737212"/>
      <w:r w:rsidRPr="00DB3697">
        <w:rPr>
          <w:lang w:val="ru-RU"/>
        </w:rPr>
        <w:t>Техистории</w:t>
      </w:r>
      <w:bookmarkEnd w:id="148"/>
      <w:bookmarkEnd w:id="149"/>
      <w:bookmarkEnd w:id="150"/>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p>
    <w:p w:rsidR="00C75C82" w:rsidRPr="00DB3697" w:rsidRDefault="008E15B3" w:rsidP="00D5105F">
      <w:pPr>
        <w:outlineLvl w:val="0"/>
        <w:rPr>
          <w:lang w:val="ru-RU"/>
        </w:rPr>
      </w:pPr>
      <w:r w:rsidRPr="00DB3697">
        <w:rPr>
          <w:lang w:val="ru-RU"/>
        </w:rPr>
        <w:t>Мы называем это "техисториями"</w:t>
      </w:r>
    </w:p>
    <w:p w:rsidR="008E15B3" w:rsidRPr="00DB3697" w:rsidRDefault="008E15B3" w:rsidP="008E15B3">
      <w:pPr>
        <w:rPr>
          <w:lang w:val="ru-RU"/>
        </w:rPr>
      </w:pPr>
      <w:r w:rsidRPr="00DB3697">
        <w:rPr>
          <w:lang w:val="ru-RU"/>
        </w:rPr>
        <w:t>Например:</w:t>
      </w:r>
    </w:p>
    <w:p w:rsidR="008E15B3" w:rsidRPr="00DB3697" w:rsidRDefault="008E15B3" w:rsidP="00BC3F70">
      <w:pPr>
        <w:pStyle w:val="ListParagraph"/>
      </w:pPr>
      <w:r w:rsidRPr="00DB3697">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DB3697" w:rsidRDefault="008E15B3" w:rsidP="00BC3F70">
      <w:pPr>
        <w:pStyle w:val="ListParagraph"/>
      </w:pPr>
      <w:r w:rsidRPr="00DB3697">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DB3697" w:rsidRDefault="008E15B3" w:rsidP="00BC3F70">
      <w:pPr>
        <w:pStyle w:val="ListParagraph"/>
      </w:pPr>
      <w:r w:rsidRPr="00DB3697">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 что бы разобраться и исправить возникающие дефекты. Рефакторинг сохранит время всей команды и повысит устойчивость системы.</w:t>
      </w:r>
    </w:p>
    <w:p w:rsidR="008E15B3" w:rsidRPr="00DB3697" w:rsidRDefault="008E15B3" w:rsidP="00BC3F70">
      <w:pPr>
        <w:pStyle w:val="ListParagraph"/>
      </w:pPr>
      <w:r w:rsidRPr="00DB3697">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ежа с ужом.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p>
    <w:p w:rsidR="008E15B3" w:rsidRPr="00DB3697" w:rsidRDefault="008E15B3" w:rsidP="00E80CFA">
      <w:pPr>
        <w:pStyle w:val="ListParagraph"/>
        <w:numPr>
          <w:ilvl w:val="0"/>
          <w:numId w:val="29"/>
        </w:numPr>
      </w:pPr>
      <w:r w:rsidRPr="00DB3697">
        <w:t>Product owner: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Если product owner оказался сообразительным и компетентным (нам в своё время с этим действительно подфартило),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151" w:name="_Toc210645432"/>
      <w:bookmarkStart w:id="152" w:name="_Toc210645846"/>
      <w:bookmarkStart w:id="153" w:name="_Toc210737213"/>
      <w:r w:rsidRPr="00DB3697">
        <w:rPr>
          <w:lang w:val="ru-RU"/>
        </w:rPr>
        <w:t>Как мы используем багтрекинговую систему для ведения product backlog'а</w:t>
      </w:r>
      <w:bookmarkEnd w:id="151"/>
      <w:bookmarkEnd w:id="152"/>
      <w:bookmarkEnd w:id="153"/>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Итак, как мы переносим задачи из Jira в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Мы ещё не определились, какой подход для нас самый лучший; В 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154" w:name="_Toc210645433"/>
      <w:bookmarkStart w:id="155" w:name="_Toc210645847"/>
      <w:bookmarkStart w:id="156" w:name="_Toc210737214"/>
      <w:r w:rsidRPr="00DB3697">
        <w:rPr>
          <w:lang w:val="ru-RU"/>
        </w:rPr>
        <w:t>Свершилось! Планирование спринта закончено!</w:t>
      </w:r>
      <w:bookmarkEnd w:id="154"/>
      <w:bookmarkEnd w:id="155"/>
      <w:bookmarkEnd w:id="156"/>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157" w:name="_Как_мы_доносим"/>
      <w:bookmarkEnd w:id="157"/>
      <w:r w:rsidRPr="00DB3697">
        <w:rPr>
          <w:rStyle w:val="Emphasis"/>
          <w:lang w:val="ru-RU"/>
        </w:rPr>
        <w:lastRenderedPageBreak/>
        <w:t>5</w:t>
      </w:r>
    </w:p>
    <w:p w:rsidR="00C75C82" w:rsidRPr="00DB3697" w:rsidRDefault="00165F1C" w:rsidP="00D5105F">
      <w:pPr>
        <w:pStyle w:val="Heading1"/>
        <w:rPr>
          <w:lang w:val="ru-RU"/>
        </w:rPr>
      </w:pPr>
      <w:bookmarkStart w:id="158" w:name="_Toc210645434"/>
      <w:bookmarkStart w:id="159" w:name="_Toc210645848"/>
      <w:bookmarkStart w:id="160" w:name="_Toc210737215"/>
      <w:r w:rsidRPr="00DB3697">
        <w:rPr>
          <w:lang w:val="ru-RU"/>
        </w:rPr>
        <w:t>Как мы доносим информацию о спринте до всех в компании</w:t>
      </w:r>
      <w:bookmarkEnd w:id="158"/>
      <w:bookmarkEnd w:id="159"/>
      <w:bookmarkEnd w:id="160"/>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 master. Он помещает её в wiki, и тут же спамит на всю компанию:</w:t>
      </w:r>
    </w:p>
    <w:tbl>
      <w:tblPr>
        <w:tblStyle w:val="TableGrid"/>
        <w:tblW w:w="0" w:type="auto"/>
        <w:tblInd w:w="392" w:type="dxa"/>
        <w:tblLook w:val="04A0"/>
      </w:tblPr>
      <w:tblGrid>
        <w:gridCol w:w="10030"/>
      </w:tblGrid>
      <w:tr w:rsidR="00C62312" w:rsidRPr="00D5105F"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hyperlink r:id="rId33" w:history="1">
              <w:r w:rsidRPr="00DB3697">
                <w:rPr>
                  <w:rStyle w:val="Hyperlink"/>
                  <w:rFonts w:ascii="Courier New" w:hAnsi="Courier New" w:cs="Courier New"/>
                  <w:lang w:val="ru-RU"/>
                </w:rPr>
                <w:t>http://wiki.mycompany.com/jackass/sprint15</w:t>
              </w:r>
            </w:hyperlink>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C818AE"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C818AE"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C818AE"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 xml:space="preserve">В дополнение ко всему этому, наш Scrum master 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 master 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D5105F"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C818AE" w:rsidP="00E80CFA">
            <w:pPr>
              <w:keepNext/>
              <w:ind w:left="176" w:firstLine="0"/>
              <w:rPr>
                <w:lang w:val="ru-RU"/>
              </w:rPr>
            </w:pPr>
            <w:hyperlink r:id="rId34" w:history="1">
              <w:r w:rsidR="00E80CFA" w:rsidRPr="00DB3697">
                <w:rPr>
                  <w:rStyle w:val="Hyperlink"/>
                  <w:rFonts w:ascii="Courier New" w:hAnsi="Courier New" w:cs="Courier New"/>
                  <w:lang w:val="ru-RU"/>
                </w:rPr>
                <w:t>http://wiki.mycompany.com/jackass/sprint15</w:t>
              </w:r>
            </w:hyperlink>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161" w:name="_Toc210645435"/>
      <w:bookmarkStart w:id="162" w:name="_Toc210645849"/>
      <w:bookmarkStart w:id="163" w:name="_Ref210645956"/>
      <w:bookmarkStart w:id="164" w:name="_Ref210645957"/>
      <w:bookmarkStart w:id="165" w:name="_Toc210737216"/>
      <w:r w:rsidRPr="00DB3697">
        <w:rPr>
          <w:lang w:val="ru-RU"/>
        </w:rPr>
        <w:t>Как мы создаём sprint backlog</w:t>
      </w:r>
      <w:bookmarkEnd w:id="161"/>
      <w:bookmarkEnd w:id="162"/>
      <w:bookmarkEnd w:id="163"/>
      <w:bookmarkEnd w:id="164"/>
      <w:bookmarkEnd w:id="165"/>
    </w:p>
    <w:p w:rsidR="00C75C82" w:rsidRPr="00DB3697" w:rsidRDefault="00EF1D39" w:rsidP="00D5105F">
      <w:pPr>
        <w:outlineLvl w:val="0"/>
        <w:rPr>
          <w:lang w:val="ru-RU"/>
        </w:rPr>
      </w:pPr>
      <w:r w:rsidRPr="00DB3697">
        <w:rPr>
          <w:lang w:val="ru-RU"/>
        </w:rPr>
        <w:t>Ты уже добрался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166" w:name="_Toc210645436"/>
      <w:bookmarkStart w:id="167" w:name="_Toc210645850"/>
      <w:bookmarkStart w:id="168" w:name="_Toc210737217"/>
      <w:r w:rsidRPr="00DB3697">
        <w:rPr>
          <w:lang w:val="ru-RU"/>
        </w:rPr>
        <w:t>Формат sprint backlog'a</w:t>
      </w:r>
      <w:bookmarkEnd w:id="166"/>
      <w:bookmarkEnd w:id="167"/>
      <w:bookmarkEnd w:id="168"/>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 её (если необходимо спроси разрешения). Склей скотчем большущее полотно бумаги (как минимум 2x2 или 3x2 метра для большой команды). А потом сделай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можешь использовать белую доску. Но такое её использование неэффективно. Если это возможно, сохрани белую доску для набросков будущего дизайна, а в качестве доски задачам используй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ты пользуешься стикерами для задач, не забудь прикрепить их скотчем, или в один "прекрасный" день ты увидишь их аккуратной кучкой на полу.</w:t>
      </w:r>
    </w:p>
    <w:p w:rsidR="00C75C82" w:rsidRPr="00DB3697" w:rsidRDefault="00A0593A" w:rsidP="00D5105F">
      <w:pPr>
        <w:pStyle w:val="Heading2"/>
        <w:rPr>
          <w:lang w:val="ru-RU"/>
        </w:rPr>
      </w:pPr>
      <w:bookmarkStart w:id="169" w:name="_Toc210645437"/>
      <w:bookmarkStart w:id="170" w:name="_Toc210645851"/>
      <w:bookmarkStart w:id="171" w:name="_Toc210737218"/>
      <w:r w:rsidRPr="00DB3697">
        <w:rPr>
          <w:lang w:val="ru-RU"/>
        </w:rPr>
        <w:lastRenderedPageBreak/>
        <w:t>Как работает доска задач</w:t>
      </w:r>
      <w:bookmarkEnd w:id="169"/>
      <w:bookmarkEnd w:id="170"/>
      <w:bookmarkEnd w:id="171"/>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Ты, конечно, можешь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Pr="00DB3697">
        <w:rPr>
          <w:lang w:val="ru-RU"/>
        </w:rPr>
        <w:t xml:space="preserve">Но прежде чем всё усложнять, хорошенько подумай. А действительно ли эти дополнения </w:t>
      </w:r>
      <w:r w:rsidRPr="00DB3697">
        <w:rPr>
          <w:i/>
          <w:lang w:val="ru-RU"/>
        </w:rPr>
        <w:t>так уж</w:t>
      </w:r>
      <w:r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172" w:name="_Toc210645438"/>
      <w:bookmarkStart w:id="173" w:name="_Toc210645852"/>
      <w:bookmarkStart w:id="174"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172"/>
      <w:bookmarkEnd w:id="173"/>
      <w:bookmarkEnd w:id="174"/>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ты видишь,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175" w:name="_Toc210645439"/>
      <w:bookmarkStart w:id="176" w:name="_Toc210645853"/>
      <w:bookmarkStart w:id="177" w:name="_Toc210737220"/>
      <w:r w:rsidRPr="00DB3697">
        <w:rPr>
          <w:lang w:val="ru-RU"/>
        </w:rPr>
        <w:t>Пример 2</w:t>
      </w:r>
      <w:r w:rsidR="0006319C" w:rsidRPr="00DB3697">
        <w:rPr>
          <w:lang w:val="ru-RU"/>
        </w:rPr>
        <w:t xml:space="preserve"> – </w:t>
      </w:r>
      <w:r w:rsidRPr="00DB3697">
        <w:rPr>
          <w:lang w:val="ru-RU"/>
        </w:rPr>
        <w:t>еще через пару дней</w:t>
      </w:r>
      <w:bookmarkEnd w:id="175"/>
      <w:bookmarkEnd w:id="176"/>
      <w:bookmarkEnd w:id="177"/>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178" w:name="_Toc210645440"/>
      <w:bookmarkStart w:id="179" w:name="_Toc210645854"/>
      <w:bookmarkStart w:id="180" w:name="_Toc210737221"/>
      <w:r w:rsidRPr="00DB3697">
        <w:rPr>
          <w:lang w:val="ru-RU"/>
        </w:rPr>
        <w:t>Как работает burndown-диаграмма</w:t>
      </w:r>
      <w:bookmarkEnd w:id="178"/>
      <w:bookmarkEnd w:id="179"/>
      <w:bookmarkEnd w:id="180"/>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181" w:name="_Toc210645441"/>
      <w:bookmarkStart w:id="182" w:name="_Toc210645855"/>
      <w:bookmarkStart w:id="183" w:name="_Toc210737222"/>
      <w:r w:rsidRPr="00DB3697">
        <w:rPr>
          <w:lang w:val="ru-RU"/>
        </w:rPr>
        <w:t>Тревожные сигналы на доске задач</w:t>
      </w:r>
      <w:bookmarkEnd w:id="181"/>
      <w:bookmarkEnd w:id="182"/>
      <w:bookmarkEnd w:id="183"/>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184" w:name="_Toc210645442"/>
      <w:bookmarkStart w:id="185" w:name="_Toc210645856"/>
      <w:bookmarkStart w:id="186" w:name="_Toc210737223"/>
      <w:r w:rsidRPr="00DB3697">
        <w:rPr>
          <w:lang w:val="ru-RU"/>
        </w:rPr>
        <w:t>Эй, как насчет отслеживания изменений?</w:t>
      </w:r>
      <w:bookmarkEnd w:id="184"/>
      <w:bookmarkEnd w:id="185"/>
      <w:bookmarkEnd w:id="186"/>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Если отслеживание изменений для тебя очень важно, тогда возможно подход с доской задач вообще тебе не подходит.</w:t>
      </w:r>
    </w:p>
    <w:p w:rsidR="00C75C82" w:rsidRPr="00DB3697" w:rsidRDefault="00062BFD" w:rsidP="00062BFD">
      <w:pPr>
        <w:rPr>
          <w:lang w:val="ru-RU"/>
        </w:rPr>
      </w:pPr>
      <w:r w:rsidRPr="00DB3697">
        <w:rPr>
          <w:lang w:val="ru-RU"/>
        </w:rPr>
        <w:t>И все-таки, я бы предложил тебе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187" w:name="_Toc210645443"/>
      <w:bookmarkStart w:id="188" w:name="_Toc210645857"/>
      <w:bookmarkStart w:id="189" w:name="_Toc210737224"/>
      <w:r w:rsidRPr="00DB3697">
        <w:rPr>
          <w:lang w:val="ru-RU"/>
        </w:rPr>
        <w:t>Как мы оцениваем: в днях или часах?</w:t>
      </w:r>
      <w:bookmarkEnd w:id="187"/>
      <w:bookmarkEnd w:id="188"/>
      <w:bookmarkEnd w:id="189"/>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79795D" w:rsidP="00BC3F70">
      <w:pPr>
        <w:pStyle w:val="ListParagraph"/>
      </w:pPr>
      <w:r w:rsidRPr="00DB3697">
        <w:t>оценки 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Pr="00DB3697">
        <w:t>(micromanagement).</w:t>
      </w:r>
    </w:p>
    <w:p w:rsidR="0079795D" w:rsidRPr="00DB3697" w:rsidRDefault="0079795D" w:rsidP="00BC3F70">
      <w:pPr>
        <w:pStyle w:val="ListParagraph"/>
      </w:pPr>
      <w:r w:rsidRPr="00DB3697">
        <w:t>оказалось,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190" w:name="_Toc210645444"/>
      <w:bookmarkStart w:id="191" w:name="_Toc210645858"/>
      <w:bookmarkStart w:id="192" w:name="_Ref210649338"/>
      <w:bookmarkStart w:id="193" w:name="_Ref210649896"/>
      <w:bookmarkStart w:id="194" w:name="_Toc210737225"/>
      <w:r w:rsidRPr="00DB3697">
        <w:rPr>
          <w:lang w:val="ru-RU"/>
        </w:rPr>
        <w:t>Как мы обустроили комнату команды</w:t>
      </w:r>
      <w:bookmarkEnd w:id="190"/>
      <w:bookmarkEnd w:id="191"/>
      <w:bookmarkEnd w:id="192"/>
      <w:bookmarkEnd w:id="193"/>
      <w:bookmarkEnd w:id="194"/>
    </w:p>
    <w:p w:rsidR="00C75C82" w:rsidRPr="00DB3697" w:rsidRDefault="0079795D" w:rsidP="00D5105F">
      <w:pPr>
        <w:pStyle w:val="Heading2"/>
        <w:rPr>
          <w:lang w:val="ru-RU"/>
        </w:rPr>
      </w:pPr>
      <w:bookmarkStart w:id="195" w:name="_Toc210645445"/>
      <w:bookmarkStart w:id="196" w:name="_Toc210645859"/>
      <w:bookmarkStart w:id="197" w:name="_Toc210737226"/>
      <w:r w:rsidRPr="00DB3697">
        <w:rPr>
          <w:lang w:val="ru-RU"/>
        </w:rPr>
        <w:t>Уголок обсуждений</w:t>
      </w:r>
      <w:bookmarkEnd w:id="195"/>
      <w:bookmarkEnd w:id="196"/>
      <w:bookmarkEnd w:id="197"/>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C818AE" w:rsidRPr="00DB3697">
        <w:rPr>
          <w:lang w:val="ru-RU"/>
        </w:rPr>
        <w:fldChar w:fldCharType="begin"/>
      </w:r>
      <w:r w:rsidR="00E80CFA" w:rsidRPr="00DB3697">
        <w:rPr>
          <w:lang w:val="ru-RU"/>
        </w:rPr>
        <w:instrText xml:space="preserve"> PAGEREF _Ref210648114 \h </w:instrText>
      </w:r>
      <w:r w:rsidR="00C818AE" w:rsidRPr="00DB3697">
        <w:rPr>
          <w:lang w:val="ru-RU"/>
        </w:rPr>
      </w:r>
      <w:r w:rsidR="00C818AE" w:rsidRPr="00DB3697">
        <w:rPr>
          <w:lang w:val="ru-RU"/>
        </w:rPr>
        <w:fldChar w:fldCharType="separate"/>
      </w:r>
      <w:r w:rsidR="00E80CFA" w:rsidRPr="00DB3697">
        <w:rPr>
          <w:noProof/>
          <w:lang w:val="ru-RU"/>
        </w:rPr>
        <w:t>66</w:t>
      </w:r>
      <w:r w:rsidR="00C818AE"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198" w:name="_Toc210645446"/>
      <w:bookmarkStart w:id="199" w:name="_Toc210645860"/>
      <w:bookmarkStart w:id="200" w:name="_Toc210737227"/>
      <w:r w:rsidRPr="00DB3697">
        <w:rPr>
          <w:lang w:val="ru-RU"/>
        </w:rPr>
        <w:t>Усади команду вместе</w:t>
      </w:r>
      <w:bookmarkEnd w:id="198"/>
      <w:bookmarkEnd w:id="199"/>
      <w:bookmarkEnd w:id="200"/>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 xml:space="preserve">Усади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 xml:space="preserve">Но когда мы строим эффективную команду по Scrum'у, другого выхода нет. Просто собери команду вместе. Даже если тебе </w:t>
      </w:r>
      <w:r w:rsidR="006A1476" w:rsidRPr="00DB3697">
        <w:rPr>
          <w:lang w:val="ru-RU"/>
        </w:rPr>
        <w:t>придется</w:t>
      </w:r>
      <w:r w:rsidRPr="00DB3697">
        <w:rPr>
          <w:lang w:val="ru-RU"/>
        </w:rPr>
        <w:t xml:space="preserve"> им угрожать, самому переносить все их манатки,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r w:rsidRPr="00DB3697">
        <w:rPr>
          <w:lang w:val="ru-RU"/>
        </w:rPr>
        <w:t xml:space="preserve"> место. Где угодно. Даже если тебе </w:t>
      </w:r>
      <w:r w:rsidR="006A1476" w:rsidRPr="00DB3697">
        <w:rPr>
          <w:lang w:val="ru-RU"/>
        </w:rPr>
        <w:t>придется</w:t>
      </w:r>
      <w:r w:rsidRPr="00DB3697">
        <w:rPr>
          <w:lang w:val="ru-RU"/>
        </w:rPr>
        <w:t xml:space="preserve"> посадить команду в подвале. Передвинь столы, подкупи офис-менеджера, делай всё, что нужно. Но как бы то ни было, собери команду вместе</w:t>
      </w:r>
    </w:p>
    <w:p w:rsidR="00C75C82" w:rsidRPr="00DB3697" w:rsidRDefault="004A40C7" w:rsidP="004A40C7">
      <w:pPr>
        <w:rPr>
          <w:lang w:val="ru-RU"/>
        </w:rPr>
      </w:pPr>
      <w:r w:rsidRPr="00DB3697">
        <w:rPr>
          <w:lang w:val="ru-RU"/>
        </w:rPr>
        <w:t>Как только ты соберешь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если вдруг вся твоя 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тебе не повезло. Чтобы </w:t>
      </w:r>
      <w:r w:rsidR="00165F1C" w:rsidRPr="00DB3697">
        <w:rPr>
          <w:lang w:val="ru-RU"/>
        </w:rPr>
        <w:t>уменьшить</w:t>
      </w:r>
      <w:r w:rsidRPr="00DB3697">
        <w:rPr>
          <w:lang w:val="ru-RU"/>
        </w:rPr>
        <w:t xml:space="preserve"> негативные последствия, используй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201" w:name="_Toc210645447"/>
      <w:bookmarkStart w:id="202" w:name="_Toc210645861"/>
      <w:bookmarkStart w:id="203" w:name="_Toc210737228"/>
      <w:r w:rsidRPr="00DB3697">
        <w:rPr>
          <w:lang w:val="ru-RU"/>
        </w:rPr>
        <w:t>Не подпускайте product owner'а слишком близко</w:t>
      </w:r>
      <w:bookmarkEnd w:id="201"/>
      <w:bookmarkEnd w:id="202"/>
      <w:bookmarkEnd w:id="203"/>
    </w:p>
    <w:p w:rsidR="00C75C82" w:rsidRPr="00DB3697" w:rsidRDefault="006A1476" w:rsidP="006A1476">
      <w:pPr>
        <w:rPr>
          <w:lang w:val="ru-RU"/>
        </w:rPr>
      </w:pPr>
      <w:r w:rsidRPr="00DB3697">
        <w:rPr>
          <w:lang w:val="ru-RU"/>
        </w:rPr>
        <w:t xml:space="preserve">Product owner должен находиться настолько близко к команде, что в случае возникновения вопросов, команда могла бы спросить его лично, и что 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 xml:space="preserve">лишь догадки: в действительности, я сам никогда не видел, что 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 Master'а</w:t>
      </w:r>
      <w:r w:rsidR="006A1476" w:rsidRPr="00DB3697">
        <w:rPr>
          <w:lang w:val="ru-RU"/>
        </w:rPr>
        <w:t>.</w:t>
      </w:r>
    </w:p>
    <w:p w:rsidR="00C75C82" w:rsidRPr="00DB3697" w:rsidRDefault="00EE65AF" w:rsidP="00D5105F">
      <w:pPr>
        <w:pStyle w:val="Heading2"/>
        <w:rPr>
          <w:lang w:val="ru-RU"/>
        </w:rPr>
      </w:pPr>
      <w:bookmarkStart w:id="204" w:name="_Toc210645448"/>
      <w:bookmarkStart w:id="205" w:name="_Toc210645862"/>
      <w:bookmarkStart w:id="206" w:name="_Toc210737229"/>
      <w:r w:rsidRPr="00DB3697">
        <w:rPr>
          <w:lang w:val="ru-RU"/>
        </w:rPr>
        <w:t>Не подпускайте менеджеров и тренеров слишком близко</w:t>
      </w:r>
      <w:bookmarkEnd w:id="204"/>
      <w:bookmarkEnd w:id="205"/>
      <w:bookmarkEnd w:id="206"/>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Я придерживаюсь следующей точки зрения: Если ты Scrum тренер (и возможно совмещаешь эту роль с ролью менеджера), не бойся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 команду в покое и дай ей возможность сработаться и самоорганизоваться. Время от времени контролируй её (однако не очень часто). Это можно делать, посещая демо, изучая доску задач или принимая участие в ежедневном Scrum'е. Если ты увидишь как можно улучшить процесс, отведи ScrumMaster'а в сторонку и дай ему дельный совет. Не стоит поучать его </w:t>
      </w:r>
      <w:r w:rsidRPr="00DB3697">
        <w:rPr>
          <w:lang w:val="ru-RU"/>
        </w:rPr>
        <w:lastRenderedPageBreak/>
        <w:t xml:space="preserve">на глазах у всей команды. Посещение ретроспективы (см. с. </w:t>
      </w:r>
      <w:r w:rsidR="00C818AE" w:rsidRPr="00DB3697">
        <w:rPr>
          <w:lang w:val="ru-RU"/>
        </w:rPr>
        <w:fldChar w:fldCharType="begin"/>
      </w:r>
      <w:r w:rsidR="00E80CFA" w:rsidRPr="00DB3697">
        <w:rPr>
          <w:lang w:val="ru-RU"/>
        </w:rPr>
        <w:instrText xml:space="preserve"> PAGEREF _Ref210648206 \h </w:instrText>
      </w:r>
      <w:r w:rsidR="00C818AE" w:rsidRPr="00DB3697">
        <w:rPr>
          <w:lang w:val="ru-RU"/>
        </w:rPr>
      </w:r>
      <w:r w:rsidR="00C818AE" w:rsidRPr="00DB3697">
        <w:rPr>
          <w:lang w:val="ru-RU"/>
        </w:rPr>
        <w:fldChar w:fldCharType="separate"/>
      </w:r>
      <w:r w:rsidR="00E80CFA" w:rsidRPr="00DB3697">
        <w:rPr>
          <w:noProof/>
          <w:lang w:val="ru-RU"/>
        </w:rPr>
        <w:t>55</w:t>
      </w:r>
      <w:r w:rsidR="00C818AE" w:rsidRPr="00DB3697">
        <w:rPr>
          <w:lang w:val="ru-RU"/>
        </w:rPr>
        <w:fldChar w:fldCharType="end"/>
      </w:r>
      <w:r w:rsidRPr="00DB3697">
        <w:rPr>
          <w:lang w:val="ru-RU"/>
        </w:rPr>
        <w:t xml:space="preserve"> "Как мы проводим ретроспективы") тоже будет не лишним. Если степень доверия к тебе со стороны команды невелика, то сделай доброе дело, не ходи на ретроспективы, а то твоё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 её всем необходимым, а потом оставь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207" w:name="_Toc210645449"/>
      <w:bookmarkStart w:id="208" w:name="_Toc210645863"/>
      <w:bookmarkStart w:id="209" w:name="_Ref210646155"/>
      <w:bookmarkStart w:id="210" w:name="_Toc210737230"/>
      <w:r w:rsidRPr="00DB3697">
        <w:rPr>
          <w:lang w:val="ru-RU"/>
        </w:rPr>
        <w:t>Как мы проводим ежедневный Scrum</w:t>
      </w:r>
      <w:bookmarkEnd w:id="207"/>
      <w:bookmarkEnd w:id="208"/>
      <w:bookmarkEnd w:id="209"/>
      <w:bookmarkEnd w:id="210"/>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211" w:name="_Toc210645450"/>
      <w:bookmarkStart w:id="212" w:name="_Toc210645864"/>
      <w:bookmarkStart w:id="213" w:name="_Toc210737231"/>
      <w:r w:rsidRPr="00DB3697">
        <w:rPr>
          <w:lang w:val="ru-RU"/>
        </w:rPr>
        <w:t>Как мы обновляем доску задач</w:t>
      </w:r>
      <w:bookmarkEnd w:id="211"/>
      <w:bookmarkEnd w:id="212"/>
      <w:bookmarkEnd w:id="213"/>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Scrum-мастер,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ты используешь, пытайся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Scrum-мастер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Scrum-мастер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214" w:name="_Toc210645451"/>
      <w:bookmarkStart w:id="215" w:name="_Toc210645865"/>
      <w:bookmarkStart w:id="216" w:name="_Toc210737232"/>
      <w:r w:rsidRPr="00DB3697">
        <w:rPr>
          <w:lang w:val="ru-RU"/>
        </w:rPr>
        <w:lastRenderedPageBreak/>
        <w:t>Как быть с опоздавшими</w:t>
      </w:r>
      <w:bookmarkEnd w:id="214"/>
      <w:bookmarkEnd w:id="215"/>
      <w:bookmarkEnd w:id="216"/>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217" w:name="_Toc210645452"/>
      <w:bookmarkStart w:id="218" w:name="_Toc210645866"/>
      <w:bookmarkStart w:id="219" w:name="_Toc210737233"/>
      <w:r w:rsidRPr="00DB3697">
        <w:rPr>
          <w:lang w:val="ru-RU"/>
        </w:rPr>
        <w:t>Как мы поступаем с теми, кто не знает, чем себя занять</w:t>
      </w:r>
      <w:bookmarkEnd w:id="217"/>
      <w:bookmarkEnd w:id="218"/>
      <w:bookmarkEnd w:id="219"/>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Scrum-мастера,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p>
    <w:p w:rsidR="00A05F06" w:rsidRPr="00DB3697" w:rsidRDefault="00A05F06" w:rsidP="00E80CFA">
      <w:pPr>
        <w:pStyle w:val="ListParagraph"/>
        <w:numPr>
          <w:ilvl w:val="0"/>
          <w:numId w:val="28"/>
        </w:numPr>
      </w:pPr>
      <w:r w:rsidRPr="00DB3697">
        <w:rPr>
          <w:b/>
        </w:rPr>
        <w:t>ScrumMaster</w:t>
      </w:r>
      <w:r w:rsidRPr="00DB3697">
        <w:t>: "В рот мне ноги!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220" w:name="_Toc210645453"/>
      <w:bookmarkStart w:id="221" w:name="_Toc210645867"/>
      <w:bookmarkStart w:id="222" w:name="_Toc210737234"/>
      <w:r w:rsidRPr="00DB3697">
        <w:rPr>
          <w:lang w:val="ru-RU"/>
        </w:rPr>
        <w:t>Как мы проводим демо</w:t>
      </w:r>
      <w:bookmarkEnd w:id="220"/>
      <w:bookmarkEnd w:id="221"/>
      <w:bookmarkEnd w:id="222"/>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223" w:name="_Toc210645454"/>
      <w:bookmarkStart w:id="224" w:name="_Toc210645868"/>
      <w:bookmarkStart w:id="225" w:name="_Toc210737235"/>
      <w:r w:rsidRPr="00DB3697">
        <w:rPr>
          <w:lang w:val="ru-RU"/>
        </w:rPr>
        <w:t>Почему мы настаиваем на том, чтобы каждый спринт заканчивался демонстрацией</w:t>
      </w:r>
      <w:bookmarkEnd w:id="223"/>
      <w:bookmarkEnd w:id="224"/>
      <w:bookmarkEnd w:id="225"/>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226" w:name="_Toc210645455"/>
      <w:bookmarkStart w:id="227" w:name="_Toc210645869"/>
      <w:bookmarkStart w:id="228" w:name="_Toc210737236"/>
      <w:r w:rsidRPr="00DB3697">
        <w:rPr>
          <w:lang w:val="ru-RU"/>
        </w:rPr>
        <w:t>Памятка по подготовке и проведению демо</w:t>
      </w:r>
      <w:bookmarkEnd w:id="226"/>
      <w:bookmarkEnd w:id="227"/>
      <w:bookmarkEnd w:id="228"/>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229" w:name="_Toc210645456"/>
      <w:bookmarkStart w:id="230" w:name="_Toc210645870"/>
      <w:bookmarkStart w:id="231" w:name="_Toc210737237"/>
      <w:r w:rsidRPr="00DB3697">
        <w:rPr>
          <w:lang w:val="ru-RU"/>
        </w:rPr>
        <w:t>Что делать с "недемонстрируемыми" вещами</w:t>
      </w:r>
      <w:bookmarkEnd w:id="229"/>
      <w:bookmarkEnd w:id="230"/>
      <w:bookmarkEnd w:id="231"/>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Хоть тестовые сервера и паршивые, однако, по ходу теста они всё равно смогли обработать 50 000 одновременных запросов".</w:t>
      </w:r>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p>
    <w:p w:rsidR="00B54FCE" w:rsidRPr="00DB3697" w:rsidRDefault="00B54FCE" w:rsidP="001D0378">
      <w:pPr>
        <w:pStyle w:val="ListParagraph"/>
        <w:numPr>
          <w:ilvl w:val="0"/>
          <w:numId w:val="31"/>
        </w:numPr>
      </w:pPr>
      <w:r w:rsidRPr="00DB3697">
        <w:rPr>
          <w:b/>
        </w:rPr>
        <w:t>ScrumMaster:</w:t>
      </w:r>
      <w:r w:rsidRPr="00DB3697">
        <w:t xml:space="preserve"> 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232" w:name="_Toc210645457"/>
      <w:bookmarkStart w:id="233" w:name="_Toc210645871"/>
      <w:bookmarkStart w:id="234" w:name="_Ref210648206"/>
      <w:bookmarkStart w:id="235" w:name="_Ref210650569"/>
      <w:bookmarkStart w:id="236" w:name="_Ref210650958"/>
      <w:bookmarkStart w:id="237" w:name="_Toc210737238"/>
      <w:r w:rsidRPr="00DB3697">
        <w:rPr>
          <w:lang w:val="ru-RU"/>
        </w:rPr>
        <w:t>Как мы проводим ретроспективы</w:t>
      </w:r>
      <w:bookmarkEnd w:id="232"/>
      <w:bookmarkEnd w:id="233"/>
      <w:bookmarkEnd w:id="234"/>
      <w:bookmarkEnd w:id="235"/>
      <w:bookmarkEnd w:id="236"/>
      <w:bookmarkEnd w:id="237"/>
    </w:p>
    <w:p w:rsidR="00C75C82" w:rsidRPr="00DB3697" w:rsidRDefault="00B54FCE" w:rsidP="00D5105F">
      <w:pPr>
        <w:pStyle w:val="Heading2"/>
        <w:rPr>
          <w:lang w:val="ru-RU"/>
        </w:rPr>
      </w:pPr>
      <w:bookmarkStart w:id="238" w:name="_Toc210645458"/>
      <w:bookmarkStart w:id="239" w:name="_Toc210645872"/>
      <w:bookmarkStart w:id="240"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238"/>
      <w:bookmarkEnd w:id="239"/>
      <w:bookmarkEnd w:id="240"/>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Конечно, чтобы возникла хорошая идея, тебе не нужна ретроспектива, она может прийти к тебе дома в душевой кабинке! Но поддержит ли команда твою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Без ретроспектив ты обнаружишь, что команда наступает на одни и те же грабли снова и снова.</w:t>
      </w:r>
    </w:p>
    <w:p w:rsidR="00C75C82" w:rsidRPr="00DB3697" w:rsidRDefault="00B54FCE" w:rsidP="00D5105F">
      <w:pPr>
        <w:pStyle w:val="Heading2"/>
        <w:rPr>
          <w:lang w:val="ru-RU"/>
        </w:rPr>
      </w:pPr>
      <w:bookmarkStart w:id="241" w:name="_Toc210645459"/>
      <w:bookmarkStart w:id="242" w:name="_Toc210645873"/>
      <w:bookmarkStart w:id="243" w:name="_Toc210737240"/>
      <w:r w:rsidRPr="00DB3697">
        <w:rPr>
          <w:lang w:val="ru-RU"/>
        </w:rPr>
        <w:t>Как мы проводим ретроспективы</w:t>
      </w:r>
      <w:bookmarkEnd w:id="241"/>
      <w:bookmarkEnd w:id="242"/>
      <w:bookmarkEnd w:id="243"/>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Мы сравниваем предполагаемую 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r w:rsidR="00005541" w:rsidRPr="00DB3697">
        <w:rPr>
          <w:lang w:val="ru-RU"/>
        </w:rPr>
        <w:t>,</w:t>
      </w:r>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244" w:name="_Toc210645460"/>
      <w:bookmarkStart w:id="245" w:name="_Toc210645874"/>
      <w:bookmarkStart w:id="246" w:name="_Toc210737241"/>
      <w:r w:rsidRPr="00DB3697">
        <w:rPr>
          <w:lang w:val="ru-RU"/>
        </w:rPr>
        <w:t>Как учиться на чужих ошибках</w:t>
      </w:r>
      <w:bookmarkEnd w:id="244"/>
      <w:bookmarkEnd w:id="245"/>
      <w:bookmarkEnd w:id="246"/>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найдёшь что-то новенькое, дай мне знать.</w:t>
      </w:r>
    </w:p>
    <w:p w:rsidR="00C75C82" w:rsidRPr="00DB3697" w:rsidRDefault="00AE585A" w:rsidP="00D5105F">
      <w:pPr>
        <w:pStyle w:val="Heading2"/>
        <w:rPr>
          <w:lang w:val="ru-RU"/>
        </w:rPr>
      </w:pPr>
      <w:bookmarkStart w:id="247" w:name="_Toc210645461"/>
      <w:bookmarkStart w:id="248" w:name="_Toc210645875"/>
      <w:bookmarkStart w:id="249" w:name="_Toc210737242"/>
      <w:r w:rsidRPr="00DB3697">
        <w:rPr>
          <w:lang w:val="ru-RU"/>
        </w:rPr>
        <w:t>Изменения. Быть или не быть</w:t>
      </w:r>
      <w:bookmarkEnd w:id="247"/>
      <w:bookmarkEnd w:id="248"/>
      <w:bookmarkEnd w:id="249"/>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 в виду, что каждое изменение имеет свою цену, поэтому перед тем как его внедрять, подумай,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250" w:name="_Toc210645462"/>
      <w:bookmarkStart w:id="251" w:name="_Toc210645876"/>
      <w:bookmarkStart w:id="252" w:name="_Toc210737243"/>
      <w:r w:rsidRPr="00DB3697">
        <w:rPr>
          <w:lang w:val="ru-RU"/>
        </w:rPr>
        <w:t>Типичные проблемы, которые обсуждают на ретроспективах</w:t>
      </w:r>
      <w:bookmarkEnd w:id="250"/>
      <w:bookmarkEnd w:id="251"/>
      <w:bookmarkEnd w:id="252"/>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253" w:name="_Toc210645463"/>
      <w:bookmarkStart w:id="254" w:name="_Toc210645877"/>
      <w:bookmarkStart w:id="255" w:name="_Toc210737244"/>
      <w:r w:rsidRPr="00DB3697">
        <w:rPr>
          <w:lang w:val="ru-RU"/>
        </w:rPr>
        <w:t>«Нам надо было больше времени потратить на разбиение историй на подзадачи»</w:t>
      </w:r>
      <w:bookmarkEnd w:id="253"/>
      <w:bookmarkEnd w:id="254"/>
      <w:bookmarkEnd w:id="255"/>
    </w:p>
    <w:p w:rsidR="00C75C82" w:rsidRPr="00DB3697" w:rsidRDefault="00AE585A" w:rsidP="00AE585A">
      <w:pPr>
        <w:rPr>
          <w:lang w:val="ru-RU"/>
        </w:rPr>
      </w:pPr>
      <w:r w:rsidRPr="00DB3697">
        <w:rPr>
          <w:lang w:val="ru-RU"/>
        </w:rPr>
        <w:t>О, это классика жанра. Каждый день на Scrum'е можно услышать, как люди произносят избитую до боли фразу: "Я не знаю, что мне сегодня делать". И тебе 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 время на планирование спринта.</w:t>
      </w:r>
    </w:p>
    <w:p w:rsidR="00C75C82" w:rsidRPr="00DB3697" w:rsidRDefault="00AE585A" w:rsidP="00D5105F">
      <w:pPr>
        <w:pStyle w:val="Heading3"/>
        <w:rPr>
          <w:lang w:val="ru-RU"/>
        </w:rPr>
      </w:pPr>
      <w:bookmarkStart w:id="256" w:name="_Toc210645464"/>
      <w:bookmarkStart w:id="257" w:name="_Toc210645878"/>
      <w:bookmarkStart w:id="258" w:name="_Toc210737245"/>
      <w:r w:rsidRPr="00DB3697">
        <w:rPr>
          <w:lang w:val="ru-RU"/>
        </w:rPr>
        <w:lastRenderedPageBreak/>
        <w:t>«Очень часто беспокоят извне»</w:t>
      </w:r>
      <w:bookmarkEnd w:id="256"/>
      <w:bookmarkEnd w:id="257"/>
      <w:bookmarkEnd w:id="258"/>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 команду переводить все внешние запросы на ScrumMaster'а или product owner'а.</w:t>
      </w:r>
    </w:p>
    <w:p w:rsidR="00C75C82" w:rsidRPr="00DB3697" w:rsidRDefault="00AE585A" w:rsidP="00BC3F70">
      <w:pPr>
        <w:pStyle w:val="ListParagraph"/>
      </w:pPr>
      <w:r w:rsidRPr="00DB3697">
        <w:t>Попроси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259" w:name="_Toc210645465"/>
      <w:bookmarkStart w:id="260" w:name="_Toc210645879"/>
      <w:bookmarkStart w:id="261" w:name="_Toc210737246"/>
      <w:r w:rsidRPr="00DB3697">
        <w:rPr>
          <w:lang w:val="ru-RU"/>
        </w:rPr>
        <w:t>«Мы взяли огромный кусок работы, а закончили только половину»</w:t>
      </w:r>
      <w:bookmarkEnd w:id="259"/>
      <w:bookmarkEnd w:id="260"/>
      <w:bookmarkEnd w:id="261"/>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262" w:name="_Toc210645466"/>
      <w:bookmarkStart w:id="263" w:name="_Toc210645880"/>
      <w:bookmarkStart w:id="264" w:name="_Toc210737247"/>
      <w:r w:rsidRPr="00DB3697">
        <w:rPr>
          <w:lang w:val="ru-RU"/>
        </w:rPr>
        <w:t>«У нас в офисе бардак и очень шумно»</w:t>
      </w:r>
      <w:bookmarkEnd w:id="262"/>
      <w:bookmarkEnd w:id="263"/>
      <w:bookmarkEnd w:id="264"/>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 создать более благоприятную атмосферу или перевези команду на другое место. Куда угодно. Можешь снять комнату в отеле.</w:t>
      </w:r>
      <w:r w:rsidR="0006319C" w:rsidRPr="00DB3697">
        <w:t xml:space="preserve"> </w:t>
      </w:r>
      <w:r w:rsidR="001D0378" w:rsidRPr="00DB3697">
        <w:t>(с</w:t>
      </w:r>
      <w:r w:rsidRPr="00DB3697">
        <w:t xml:space="preserve">м. с. </w:t>
      </w:r>
      <w:r w:rsidR="00C818AE">
        <w:fldChar w:fldCharType="begin"/>
      </w:r>
      <w:r w:rsidR="00D108FD">
        <w:instrText xml:space="preserve"> PAGEREF _Ref210649338 \h </w:instrText>
      </w:r>
      <w:r w:rsidR="00C818AE">
        <w:fldChar w:fldCharType="separate"/>
      </w:r>
      <w:r w:rsidR="001D0378" w:rsidRPr="00DB3697">
        <w:rPr>
          <w:noProof/>
        </w:rPr>
        <w:t>46</w:t>
      </w:r>
      <w:r w:rsidR="00C818AE">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265" w:name="_Toc210645467"/>
      <w:bookmarkStart w:id="266" w:name="_Toc210645881"/>
      <w:bookmarkStart w:id="267" w:name="_Ref210650795"/>
      <w:bookmarkStart w:id="268" w:name="_Ref210650948"/>
      <w:bookmarkStart w:id="269" w:name="_Toc210737248"/>
      <w:r w:rsidRPr="00DB3697">
        <w:rPr>
          <w:lang w:val="ru-RU"/>
        </w:rPr>
        <w:t>Отдых между спринтами</w:t>
      </w:r>
      <w:bookmarkEnd w:id="265"/>
      <w:bookmarkEnd w:id="266"/>
      <w:bookmarkEnd w:id="267"/>
      <w:bookmarkEnd w:id="268"/>
      <w:bookmarkEnd w:id="269"/>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Между забегами вам в любом случае нужен отдых. Если ты бежишь с постоянной максимальной скоростью, то, по сути, ты просто бежишь трусцой.</w:t>
      </w:r>
    </w:p>
    <w:p w:rsidR="00C75C82" w:rsidRPr="00DB3697" w:rsidRDefault="00064E9C" w:rsidP="00064E9C">
      <w:pPr>
        <w:rPr>
          <w:lang w:val="ru-RU"/>
        </w:rPr>
      </w:pPr>
      <w:r w:rsidRPr="00DB3697">
        <w:rPr>
          <w:lang w:val="ru-RU"/>
        </w:rPr>
        <w:t>То же самое наблюдается в Scrum'е, да и в разработке программного обеспечения в целом. Спринты очень изматывают. Как у разработчика, у тебя никогда нет времени, чтобы расслабиться, каждый день ты должен стоять на этом проклятом Scrum митинге и рассказывать всем, чего ты добился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лабораторный 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лабораторный 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местим лабораторный 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270" w:name="_Toc210645468"/>
      <w:bookmarkStart w:id="271" w:name="_Toc210645882"/>
      <w:bookmarkStart w:id="272" w:name="_Toc210737249"/>
      <w:r w:rsidRPr="00DB3697">
        <w:rPr>
          <w:lang w:val="ru-RU"/>
        </w:rPr>
        <w:t>Как мы планируем релизы и составляем контракты с фиксированной стоимостью</w:t>
      </w:r>
      <w:bookmarkEnd w:id="270"/>
      <w:bookmarkEnd w:id="271"/>
      <w:bookmarkEnd w:id="272"/>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ты </w:t>
      </w:r>
      <w:r w:rsidRPr="00DB3697">
        <w:rPr>
          <w:i/>
          <w:lang w:val="ru-RU"/>
        </w:rPr>
        <w:t>действительно</w:t>
      </w:r>
      <w:r w:rsidRPr="00DB3697">
        <w:rPr>
          <w:lang w:val="ru-RU"/>
        </w:rPr>
        <w:t xml:space="preserve"> хочешь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273" w:name="_Toc210645469"/>
      <w:bookmarkStart w:id="274" w:name="_Toc210645883"/>
      <w:bookmarkStart w:id="275"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273"/>
      <w:bookmarkEnd w:id="274"/>
      <w:bookmarkEnd w:id="275"/>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r w:rsidR="00684DD6" w:rsidRPr="00DB3697">
        <w:rPr>
          <w:lang w:val="ru-RU"/>
        </w:rPr>
        <w:t>ю</w:t>
      </w:r>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276" w:name="_Toc210645470"/>
      <w:bookmarkStart w:id="277" w:name="_Toc210645884"/>
      <w:bookmarkStart w:id="278"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276"/>
      <w:bookmarkEnd w:id="277"/>
      <w:bookmarkEnd w:id="278"/>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p>
    <w:p w:rsidR="002D1432" w:rsidRPr="00DB3697" w:rsidRDefault="002D1432" w:rsidP="00BC3F70">
      <w:pPr>
        <w:pStyle w:val="ListParagraph"/>
      </w:pPr>
      <w:r w:rsidRPr="00DB3697">
        <w:t>Не давай им тратить на это много времени</w:t>
      </w:r>
    </w:p>
    <w:p w:rsidR="00C75C82" w:rsidRPr="00DB3697" w:rsidRDefault="002D1432" w:rsidP="00BC3F70">
      <w:pPr>
        <w:pStyle w:val="ListParagraph"/>
      </w:pPr>
      <w:r w:rsidRPr="00DB3697">
        <w:t>Убедись,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279" w:name="_Toc210645471"/>
      <w:bookmarkStart w:id="280" w:name="_Toc210645885"/>
      <w:bookmarkStart w:id="281"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279"/>
      <w:bookmarkEnd w:id="280"/>
      <w:bookmarkEnd w:id="281"/>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C818AE" w:rsidRPr="00DB3697">
        <w:rPr>
          <w:lang w:val="ru-RU"/>
        </w:rPr>
        <w:fldChar w:fldCharType="begin"/>
      </w:r>
      <w:r w:rsidR="001D0378" w:rsidRPr="00DB3697">
        <w:rPr>
          <w:lang w:val="ru-RU"/>
        </w:rPr>
        <w:instrText xml:space="preserve"> PAGEREF _Ref210649767 \h </w:instrText>
      </w:r>
      <w:r w:rsidR="00C818AE" w:rsidRPr="00DB3697">
        <w:rPr>
          <w:lang w:val="ru-RU"/>
        </w:rPr>
      </w:r>
      <w:r w:rsidR="00C818AE" w:rsidRPr="00DB3697">
        <w:rPr>
          <w:lang w:val="ru-RU"/>
        </w:rPr>
        <w:fldChar w:fldCharType="separate"/>
      </w:r>
      <w:r w:rsidR="001D0378" w:rsidRPr="00DB3697">
        <w:rPr>
          <w:noProof/>
          <w:lang w:val="ru-RU"/>
        </w:rPr>
        <w:t>23</w:t>
      </w:r>
      <w:r w:rsidR="00C818AE"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282" w:name="_Toc210645472"/>
      <w:bookmarkStart w:id="283" w:name="_Toc210645886"/>
      <w:bookmarkStart w:id="284" w:name="_Toc210737253"/>
      <w:r w:rsidRPr="00DB3697">
        <w:rPr>
          <w:lang w:val="ru-RU"/>
        </w:rPr>
        <w:t>Сводим всё в план релиза</w:t>
      </w:r>
      <w:bookmarkEnd w:id="282"/>
      <w:bookmarkEnd w:id="283"/>
      <w:bookmarkEnd w:id="284"/>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285" w:name="_Toc210645473"/>
      <w:bookmarkStart w:id="286" w:name="_Toc210645887"/>
      <w:bookmarkStart w:id="287" w:name="_Toc210737254"/>
      <w:r w:rsidRPr="00DB3697">
        <w:rPr>
          <w:lang w:val="ru-RU"/>
        </w:rPr>
        <w:t>Корректируем план релиза</w:t>
      </w:r>
      <w:bookmarkEnd w:id="285"/>
      <w:bookmarkEnd w:id="286"/>
      <w:bookmarkEnd w:id="287"/>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 xml:space="preserve">По окончанию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288" w:name="_Toc210645474"/>
      <w:bookmarkStart w:id="289" w:name="_Toc210645888"/>
      <w:bookmarkStart w:id="290" w:name="_Ref210648114"/>
      <w:bookmarkStart w:id="291" w:name="_Toc210737255"/>
      <w:r w:rsidRPr="00DB3697">
        <w:rPr>
          <w:lang w:val="ru-RU"/>
        </w:rPr>
        <w:t>Как мы сочетаем Scrum с XP</w:t>
      </w:r>
      <w:bookmarkEnd w:id="288"/>
      <w:bookmarkEnd w:id="289"/>
      <w:bookmarkEnd w:id="290"/>
      <w:bookmarkEnd w:id="291"/>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например "Whole team", "Sit together", "Stories" и "Planning game". В этих случаях мы просто придерживаемся Scrum.</w:t>
      </w:r>
    </w:p>
    <w:p w:rsidR="00C75C82" w:rsidRPr="00DB3697" w:rsidRDefault="004F3880" w:rsidP="00D5105F">
      <w:pPr>
        <w:pStyle w:val="Heading2"/>
        <w:rPr>
          <w:lang w:val="ru-RU"/>
        </w:rPr>
      </w:pPr>
      <w:bookmarkStart w:id="292" w:name="_Toc210645475"/>
      <w:bookmarkStart w:id="293" w:name="_Toc210645889"/>
      <w:bookmarkStart w:id="294" w:name="_Toc210737256"/>
      <w:r w:rsidRPr="00DB3697">
        <w:rPr>
          <w:lang w:val="ru-RU"/>
        </w:rPr>
        <w:t>Парное программирование</w:t>
      </w:r>
      <w:bookmarkEnd w:id="292"/>
      <w:bookmarkEnd w:id="293"/>
      <w:bookmarkEnd w:id="294"/>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“водила”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295" w:name="_Toc210645476"/>
      <w:bookmarkStart w:id="296" w:name="_Toc210645890"/>
      <w:bookmarkStart w:id="297" w:name="_Toc210737257"/>
      <w:r w:rsidRPr="00DB3697">
        <w:rPr>
          <w:lang w:val="ru-RU"/>
        </w:rPr>
        <w:lastRenderedPageBreak/>
        <w:t>Разработка через тестирование (TDD)</w:t>
      </w:r>
      <w:bookmarkEnd w:id="295"/>
      <w:bookmarkEnd w:id="296"/>
      <w:bookmarkEnd w:id="297"/>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298" w:name="_Toc210645477"/>
      <w:bookmarkStart w:id="299" w:name="_Toc210645891"/>
      <w:bookmarkStart w:id="300" w:name="_Toc210737258"/>
      <w:r w:rsidRPr="00DB3697">
        <w:rPr>
          <w:lang w:val="ru-RU"/>
        </w:rPr>
        <w:t>TDD и новый код</w:t>
      </w:r>
      <w:bookmarkEnd w:id="298"/>
      <w:bookmarkEnd w:id="299"/>
      <w:bookmarkEnd w:id="300"/>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301" w:name="_Toc210645478"/>
      <w:bookmarkStart w:id="302" w:name="_Toc210645892"/>
      <w:bookmarkStart w:id="303" w:name="_Toc210737259"/>
      <w:r w:rsidRPr="00DB3697">
        <w:rPr>
          <w:lang w:val="ru-RU"/>
        </w:rPr>
        <w:t>TDD и существующий код</w:t>
      </w:r>
      <w:bookmarkEnd w:id="301"/>
      <w:bookmarkEnd w:id="302"/>
      <w:bookmarkEnd w:id="303"/>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304" w:name="_Toc210645479"/>
      <w:bookmarkStart w:id="305" w:name="_Toc210645893"/>
      <w:bookmarkStart w:id="306" w:name="_Toc210737260"/>
      <w:r w:rsidRPr="00DB3697">
        <w:rPr>
          <w:lang w:val="ru-RU"/>
        </w:rPr>
        <w:t>Эволюционный дизайн</w:t>
      </w:r>
      <w:bookmarkEnd w:id="304"/>
      <w:bookmarkEnd w:id="305"/>
      <w:bookmarkEnd w:id="306"/>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307" w:name="_Toc210645480"/>
      <w:bookmarkStart w:id="308" w:name="_Toc210645894"/>
      <w:bookmarkStart w:id="309" w:name="_Toc210737261"/>
      <w:r w:rsidRPr="00DB3697">
        <w:rPr>
          <w:lang w:val="ru-RU"/>
        </w:rPr>
        <w:t>Непрерывная интеграция (Continuous integration)</w:t>
      </w:r>
      <w:bookmarkEnd w:id="307"/>
      <w:bookmarkEnd w:id="308"/>
      <w:bookmarkEnd w:id="309"/>
    </w:p>
    <w:p w:rsidR="00C75C82" w:rsidRPr="00DB3697" w:rsidRDefault="007E3B37" w:rsidP="007E3B37">
      <w:pPr>
        <w:rPr>
          <w:lang w:val="ru-RU"/>
        </w:rPr>
      </w:pPr>
      <w:r w:rsidRPr="00DB3697">
        <w:rPr>
          <w:lang w:val="ru-RU"/>
        </w:rPr>
        <w:t>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тучу 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310" w:name="_Toc210645481"/>
      <w:bookmarkStart w:id="311" w:name="_Toc210645895"/>
      <w:bookmarkStart w:id="312" w:name="_Toc210737262"/>
      <w:r w:rsidRPr="00DB3697">
        <w:rPr>
          <w:lang w:val="ru-RU"/>
        </w:rPr>
        <w:t>Совместное владение кодом (Collective code ownership)</w:t>
      </w:r>
      <w:bookmarkEnd w:id="310"/>
      <w:bookmarkEnd w:id="311"/>
      <w:bookmarkEnd w:id="312"/>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313" w:name="_Toc210645482"/>
      <w:bookmarkStart w:id="314" w:name="_Toc210645896"/>
      <w:bookmarkStart w:id="315" w:name="_Toc210737263"/>
      <w:r w:rsidRPr="00DB3697">
        <w:rPr>
          <w:lang w:val="ru-RU"/>
        </w:rPr>
        <w:t>Информативное рабочее пространство</w:t>
      </w:r>
      <w:bookmarkEnd w:id="313"/>
      <w:bookmarkEnd w:id="314"/>
      <w:bookmarkEnd w:id="315"/>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C818AE" w:rsidRPr="00DB3697">
        <w:rPr>
          <w:lang w:val="ru-RU"/>
        </w:rPr>
        <w:fldChar w:fldCharType="begin"/>
      </w:r>
      <w:r w:rsidR="001D0378" w:rsidRPr="00DB3697">
        <w:rPr>
          <w:lang w:val="ru-RU"/>
        </w:rPr>
        <w:instrText xml:space="preserve"> PAGEREF _Ref210649896 \h </w:instrText>
      </w:r>
      <w:r w:rsidR="00C818AE" w:rsidRPr="00DB3697">
        <w:rPr>
          <w:lang w:val="ru-RU"/>
        </w:rPr>
      </w:r>
      <w:r w:rsidR="00C818AE" w:rsidRPr="00DB3697">
        <w:rPr>
          <w:lang w:val="ru-RU"/>
        </w:rPr>
        <w:fldChar w:fldCharType="separate"/>
      </w:r>
      <w:r w:rsidR="001D0378" w:rsidRPr="00DB3697">
        <w:rPr>
          <w:noProof/>
          <w:lang w:val="ru-RU"/>
        </w:rPr>
        <w:t>46</w:t>
      </w:r>
      <w:r w:rsidR="00C818AE"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316" w:name="_Toc210645483"/>
      <w:bookmarkStart w:id="317" w:name="_Toc210645897"/>
      <w:bookmarkStart w:id="318" w:name="_Toc210737264"/>
      <w:r w:rsidRPr="00DB3697">
        <w:rPr>
          <w:lang w:val="ru-RU"/>
        </w:rPr>
        <w:t>Стандарты кодирования</w:t>
      </w:r>
      <w:bookmarkEnd w:id="316"/>
      <w:bookmarkEnd w:id="317"/>
      <w:bookmarkEnd w:id="318"/>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7E3B37" w:rsidP="00BC3F70">
      <w:pPr>
        <w:pStyle w:val="ListParagraph"/>
      </w:pPr>
      <w:r w:rsidRPr="00DB3697">
        <w:t>Ты можешь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 xml:space="preserve">По умолчанию используй стандарты кодирования Sun: </w:t>
      </w:r>
      <w:hyperlink r:id="rId49"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 xml:space="preserve">Для устранения тесного связывания между классами применяй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r w:rsidRPr="00DB3697">
        <w:t xml:space="preserve"> пустые коллекции и массивы вместо null.</w:t>
      </w:r>
    </w:p>
    <w:p w:rsidR="00C75C82" w:rsidRPr="00DB3697" w:rsidRDefault="00F804C3" w:rsidP="00D5105F">
      <w:pPr>
        <w:pStyle w:val="Heading2"/>
        <w:rPr>
          <w:lang w:val="ru-RU"/>
        </w:rPr>
      </w:pPr>
      <w:bookmarkStart w:id="319" w:name="_Toc210645484"/>
      <w:bookmarkStart w:id="320" w:name="_Toc210645898"/>
      <w:bookmarkStart w:id="321" w:name="_Toc210737265"/>
      <w:r w:rsidRPr="00DB3697">
        <w:rPr>
          <w:lang w:val="ru-RU"/>
        </w:rPr>
        <w:t>Устойчивый темп / энергичная работа</w:t>
      </w:r>
      <w:bookmarkEnd w:id="319"/>
      <w:bookmarkEnd w:id="320"/>
      <w:bookmarkEnd w:id="321"/>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322" w:name="_Toc210645485"/>
      <w:bookmarkStart w:id="323" w:name="_Toc210645899"/>
      <w:bookmarkStart w:id="324" w:name="_Toc210737266"/>
      <w:r w:rsidRPr="00DB3697">
        <w:rPr>
          <w:lang w:val="ru-RU"/>
        </w:rPr>
        <w:t>Как мы тестируем</w:t>
      </w:r>
      <w:bookmarkEnd w:id="322"/>
      <w:bookmarkEnd w:id="323"/>
      <w:bookmarkEnd w:id="324"/>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325" w:name="_Toc210645486"/>
      <w:bookmarkStart w:id="326" w:name="_Toc210645900"/>
      <w:bookmarkStart w:id="327" w:name="_Toc210737267"/>
      <w:r w:rsidRPr="00DB3697">
        <w:rPr>
          <w:lang w:val="ru-RU"/>
        </w:rPr>
        <w:t>Скорей всего тебе не избежать фазы приёмочного тестирования</w:t>
      </w:r>
      <w:bookmarkEnd w:id="325"/>
      <w:bookmarkEnd w:id="326"/>
      <w:bookmarkEnd w:id="327"/>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C75C82" w:rsidRPr="00DB3697" w:rsidRDefault="00F804C3" w:rsidP="00D5105F">
      <w:pPr>
        <w:outlineLvl w:val="0"/>
        <w:rPr>
          <w:lang w:val="ru-RU"/>
        </w:rPr>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тебя,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328" w:name="_Toc210645487"/>
      <w:bookmarkStart w:id="329" w:name="_Toc210645901"/>
      <w:bookmarkStart w:id="330" w:name="_Toc210737268"/>
      <w:r w:rsidRPr="00DB3697">
        <w:rPr>
          <w:lang w:val="ru-RU"/>
        </w:rPr>
        <w:t>Минимизируй фазу приёмочного тестирования</w:t>
      </w:r>
      <w:bookmarkEnd w:id="328"/>
      <w:bookmarkEnd w:id="329"/>
      <w:bookmarkEnd w:id="330"/>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 тестировщиков в Scrum-команду</w:t>
      </w:r>
    </w:p>
    <w:p w:rsidR="00C75C82" w:rsidRPr="00DB3697" w:rsidRDefault="00F804C3" w:rsidP="00BC3F70">
      <w:pPr>
        <w:pStyle w:val="ListParagraph"/>
      </w:pPr>
      <w:r w:rsidRPr="00DB3697">
        <w:t>Делай меньше за спринт</w:t>
      </w:r>
    </w:p>
    <w:p w:rsidR="00C75C82" w:rsidRPr="00DB3697" w:rsidRDefault="003B7827" w:rsidP="00D5105F">
      <w:pPr>
        <w:pStyle w:val="Heading2"/>
        <w:rPr>
          <w:lang w:val="ru-RU"/>
        </w:rPr>
      </w:pPr>
      <w:bookmarkStart w:id="331" w:name="_Toc210645488"/>
      <w:bookmarkStart w:id="332" w:name="_Toc210645902"/>
      <w:bookmarkStart w:id="333" w:name="_Toc210737269"/>
      <w:r w:rsidRPr="00DB3697">
        <w:rPr>
          <w:lang w:val="ru-RU"/>
        </w:rPr>
        <w:t xml:space="preserve">Повышай </w:t>
      </w:r>
      <w:r w:rsidR="00E96391" w:rsidRPr="00DB3697">
        <w:rPr>
          <w:lang w:val="ru-RU"/>
        </w:rPr>
        <w:t>качество,</w:t>
      </w:r>
      <w:r w:rsidRPr="00DB3697">
        <w:rPr>
          <w:lang w:val="ru-RU"/>
        </w:rPr>
        <w:t xml:space="preserve"> включив тестировщиков в Scrum-команду</w:t>
      </w:r>
      <w:bookmarkEnd w:id="331"/>
      <w:bookmarkEnd w:id="332"/>
      <w:bookmarkEnd w:id="333"/>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паршивыми 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334" w:name="_Toc210645489"/>
      <w:bookmarkStart w:id="335" w:name="_Toc210645903"/>
      <w:bookmarkStart w:id="336"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334"/>
      <w:bookmarkEnd w:id="335"/>
      <w:bookmarkEnd w:id="336"/>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C818AE" w:rsidRPr="00DB3697">
        <w:rPr>
          <w:lang w:val="ru-RU"/>
        </w:rPr>
        <w:fldChar w:fldCharType="begin"/>
      </w:r>
      <w:r w:rsidR="001D0378" w:rsidRPr="00DB3697">
        <w:rPr>
          <w:lang w:val="ru-RU"/>
        </w:rPr>
        <w:instrText xml:space="preserve"> PAGEREF _Ref210650089 \h </w:instrText>
      </w:r>
      <w:r w:rsidR="00C818AE" w:rsidRPr="00DB3697">
        <w:rPr>
          <w:lang w:val="ru-RU"/>
        </w:rPr>
      </w:r>
      <w:r w:rsidR="00C818AE" w:rsidRPr="00DB3697">
        <w:rPr>
          <w:lang w:val="ru-RU"/>
        </w:rPr>
        <w:fldChar w:fldCharType="separate"/>
      </w:r>
      <w:r w:rsidR="001D0378" w:rsidRPr="00DB3697">
        <w:rPr>
          <w:noProof/>
          <w:lang w:val="ru-RU"/>
        </w:rPr>
        <w:t>29</w:t>
      </w:r>
      <w:r w:rsidR="00C818AE"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337" w:name="_Toc210645490"/>
      <w:bookmarkStart w:id="338" w:name="_Toc210645904"/>
      <w:bookmarkStart w:id="339" w:name="_Toc210737271"/>
      <w:r w:rsidRPr="00DB3697">
        <w:rPr>
          <w:lang w:val="ru-RU"/>
        </w:rPr>
        <w:t>Чем занимается тестировщик, когда нечего тестировать?</w:t>
      </w:r>
      <w:bookmarkEnd w:id="337"/>
      <w:bookmarkEnd w:id="338"/>
      <w:bookmarkEnd w:id="339"/>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p>
    <w:p w:rsidR="003B7827" w:rsidRPr="00DB3697" w:rsidRDefault="003B7827" w:rsidP="00BC3F70">
      <w:pPr>
        <w:pStyle w:val="ListParagraph"/>
      </w:pPr>
      <w:r w:rsidRPr="00DB3697">
        <w:t>Детально обсудить процесс установки</w:t>
      </w:r>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p>
    <w:p w:rsidR="003B7827" w:rsidRPr="00DB3697" w:rsidRDefault="003B7827" w:rsidP="00BC3F70">
      <w:pPr>
        <w:pStyle w:val="ListParagraph"/>
      </w:pPr>
      <w:r w:rsidRPr="00DB3697">
        <w:t>Улучшить скрипты автоматизированной сборки</w:t>
      </w:r>
    </w:p>
    <w:p w:rsidR="003B7827" w:rsidRPr="00DB3697" w:rsidRDefault="003B7827" w:rsidP="00BC3F70">
      <w:pPr>
        <w:pStyle w:val="ListParagraph"/>
      </w:pPr>
      <w:r w:rsidRPr="00DB3697">
        <w:t>Последующее разбиение историй на задачи</w:t>
      </w:r>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340" w:name="_Toc210645491"/>
      <w:bookmarkStart w:id="341" w:name="_Toc210645905"/>
      <w:bookmarkStart w:id="342" w:name="_Toc210737272"/>
      <w:r w:rsidRPr="00DB3697">
        <w:rPr>
          <w:lang w:val="ru-RU"/>
        </w:rPr>
        <w:lastRenderedPageBreak/>
        <w:t>Повышай качество</w:t>
      </w:r>
      <w:r w:rsidR="0006319C" w:rsidRPr="00DB3697">
        <w:rPr>
          <w:lang w:val="ru-RU"/>
        </w:rPr>
        <w:t xml:space="preserve"> – </w:t>
      </w:r>
      <w:r w:rsidRPr="00DB3697">
        <w:rPr>
          <w:lang w:val="ru-RU"/>
        </w:rPr>
        <w:t>делай меньше за спринт!</w:t>
      </w:r>
      <w:bookmarkEnd w:id="340"/>
      <w:bookmarkEnd w:id="341"/>
      <w:bookmarkEnd w:id="342"/>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 xml:space="preserve">Проще говоря, не пытайся сделать как можно больше историй за спринт. </w:t>
      </w:r>
      <w:r w:rsidRPr="00DB3697">
        <w:rPr>
          <w:lang w:val="ru-RU"/>
        </w:rPr>
        <w:t>Если у тебя существуют проблемы с качеством или тебе приходится тратить слишком много времени на приёмочное тестирование, просто делай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343" w:name="_Toc210645492"/>
      <w:bookmarkStart w:id="344" w:name="_Toc210645906"/>
      <w:bookmarkStart w:id="345" w:name="_Toc210737273"/>
      <w:r w:rsidRPr="00DB3697">
        <w:rPr>
          <w:lang w:val="ru-RU"/>
        </w:rPr>
        <w:t>Стоит ли делать приёмочное тестирование частью спринта?</w:t>
      </w:r>
      <w:bookmarkEnd w:id="343"/>
      <w:bookmarkEnd w:id="344"/>
      <w:bookmarkEnd w:id="345"/>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Собираешься ждать завершения ещё одного спринта? Или выпустишь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тебе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346" w:name="_Toc210645493"/>
      <w:bookmarkStart w:id="347" w:name="_Toc210645907"/>
      <w:bookmarkStart w:id="348" w:name="_Toc210737274"/>
      <w:r w:rsidRPr="00DB3697">
        <w:rPr>
          <w:lang w:val="ru-RU"/>
        </w:rPr>
        <w:t>Соотношение спринтов и фаз приёмочного тестирования</w:t>
      </w:r>
      <w:bookmarkEnd w:id="346"/>
      <w:bookmarkEnd w:id="347"/>
      <w:bookmarkEnd w:id="348"/>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349" w:name="_Toc210645494"/>
      <w:bookmarkStart w:id="350" w:name="_Toc210645908"/>
      <w:bookmarkStart w:id="351" w:name="_Toc210737275"/>
      <w:r w:rsidRPr="00DB3697">
        <w:rPr>
          <w:lang w:val="ru-RU"/>
        </w:rPr>
        <w:t>Подход №1: "Не начинать новые истории, пока старые не будут готовы к реальному использованию"</w:t>
      </w:r>
      <w:bookmarkEnd w:id="349"/>
      <w:bookmarkEnd w:id="350"/>
      <w:bookmarkEnd w:id="351"/>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352" w:name="_Toc210645495"/>
      <w:bookmarkStart w:id="353" w:name="_Toc210645909"/>
      <w:bookmarkStart w:id="354" w:name="_Toc210737276"/>
      <w:r w:rsidRPr="00DB3697">
        <w:rPr>
          <w:lang w:val="ru-RU"/>
        </w:rPr>
        <w:t>Подход №2: "Начинать реализовывать новые истории, но наивысшим приоритетом ставить доведение старых до ума"</w:t>
      </w:r>
      <w:bookmarkEnd w:id="352"/>
      <w:bookmarkEnd w:id="353"/>
      <w:bookmarkEnd w:id="354"/>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C818AE" w:rsidRPr="00DB3697">
        <w:rPr>
          <w:lang w:val="ru-RU"/>
        </w:rPr>
        <w:fldChar w:fldCharType="begin"/>
      </w:r>
      <w:r w:rsidR="001D0378" w:rsidRPr="00DB3697">
        <w:rPr>
          <w:lang w:val="ru-RU"/>
        </w:rPr>
        <w:instrText xml:space="preserve"> PAGEREF _Ref210650126 \h </w:instrText>
      </w:r>
      <w:r w:rsidR="00C818AE" w:rsidRPr="00DB3697">
        <w:rPr>
          <w:lang w:val="ru-RU"/>
        </w:rPr>
      </w:r>
      <w:r w:rsidR="00C818AE" w:rsidRPr="00DB3697">
        <w:rPr>
          <w:lang w:val="ru-RU"/>
        </w:rPr>
        <w:fldChar w:fldCharType="separate"/>
      </w:r>
      <w:r w:rsidR="001D0378" w:rsidRPr="00DB3697">
        <w:rPr>
          <w:noProof/>
          <w:lang w:val="ru-RU"/>
        </w:rPr>
        <w:t>23</w:t>
      </w:r>
      <w:r w:rsidR="00C818AE"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355" w:name="_Toc210645496"/>
      <w:bookmarkStart w:id="356" w:name="_Toc210645910"/>
      <w:bookmarkStart w:id="357" w:name="_Toc210737277"/>
      <w:r w:rsidRPr="00DB3697">
        <w:rPr>
          <w:lang w:val="ru-RU"/>
        </w:rPr>
        <w:t>Неправильный подход: "Клепать новые истории"</w:t>
      </w:r>
      <w:bookmarkEnd w:id="355"/>
      <w:bookmarkEnd w:id="356"/>
      <w:bookmarkEnd w:id="357"/>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358" w:name="_Toc210645497"/>
      <w:bookmarkStart w:id="359" w:name="_Toc210645911"/>
      <w:bookmarkStart w:id="360" w:name="_Toc210737278"/>
      <w:r w:rsidRPr="00DB3697">
        <w:rPr>
          <w:lang w:val="ru-RU"/>
        </w:rPr>
        <w:t>Не забывай об ограничении системы</w:t>
      </w:r>
      <w:bookmarkEnd w:id="358"/>
      <w:bookmarkEnd w:id="359"/>
      <w:bookmarkEnd w:id="360"/>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 мы не используем "фичи в неделю" как метрику; я взял это для примера). Также допустим, что твои 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упадёшь</w:t>
      </w:r>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p>
    <w:p w:rsidR="00491438" w:rsidRPr="00DB3697" w:rsidRDefault="00491438" w:rsidP="00BC3F70">
      <w:pPr>
        <w:pStyle w:val="ListParagraph"/>
      </w:pPr>
      <w:r w:rsidRPr="00DB3697">
        <w:t>Сделать длиннее спринт и включить приемочное тестирование в спринт</w:t>
      </w:r>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361" w:name="_Toc210645498"/>
      <w:bookmarkStart w:id="362" w:name="_Toc210645912"/>
      <w:bookmarkStart w:id="363" w:name="_Toc210737279"/>
      <w:r w:rsidRPr="00DB3697">
        <w:rPr>
          <w:lang w:val="ru-RU"/>
        </w:rPr>
        <w:t>Возвращаясь к реальности</w:t>
      </w:r>
      <w:bookmarkEnd w:id="361"/>
      <w:bookmarkEnd w:id="362"/>
      <w:bookmarkEnd w:id="363"/>
    </w:p>
    <w:p w:rsidR="00C75C82" w:rsidRPr="00DB3697" w:rsidRDefault="00491438" w:rsidP="00491438">
      <w:pPr>
        <w:rPr>
          <w:lang w:val="ru-RU"/>
        </w:rPr>
      </w:pPr>
      <w:r w:rsidRPr="00DB3697">
        <w:rPr>
          <w:lang w:val="ru-RU"/>
        </w:rPr>
        <w:t>У тебя,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364" w:name="_Toc210645499"/>
      <w:bookmarkStart w:id="365" w:name="_Toc210645913"/>
      <w:bookmarkStart w:id="366" w:name="_Toc210737280"/>
      <w:r w:rsidRPr="00DB3697">
        <w:rPr>
          <w:lang w:val="ru-RU"/>
        </w:rPr>
        <w:t>Как мы управляем несколькими Scrum-командами</w:t>
      </w:r>
      <w:bookmarkEnd w:id="364"/>
      <w:bookmarkEnd w:id="365"/>
      <w:bookmarkEnd w:id="366"/>
    </w:p>
    <w:p w:rsidR="00C75C82" w:rsidRPr="00DB3697" w:rsidRDefault="008401FB" w:rsidP="008401FB">
      <w:pPr>
        <w:rPr>
          <w:lang w:val="ru-RU"/>
        </w:rPr>
      </w:pPr>
      <w:r w:rsidRPr="00DB3697">
        <w:rPr>
          <w:lang w:val="ru-RU"/>
        </w:rPr>
        <w:t>Когда у тебя 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367" w:name="_Toc210645500"/>
      <w:bookmarkStart w:id="368" w:name="_Toc210645914"/>
      <w:bookmarkStart w:id="369" w:name="_Toc210737281"/>
      <w:r w:rsidRPr="00DB3697">
        <w:rPr>
          <w:lang w:val="ru-RU"/>
        </w:rPr>
        <w:t>Сколько сформировать команд</w:t>
      </w:r>
      <w:bookmarkEnd w:id="367"/>
      <w:bookmarkEnd w:id="368"/>
      <w:bookmarkEnd w:id="369"/>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Если команда опытная, ей комфортно работать по Scrum'у, и ты знаешь,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370" w:name="_Toc210645501"/>
      <w:bookmarkStart w:id="371" w:name="_Toc210645915"/>
      <w:bookmarkStart w:id="372" w:name="_Toc210737282"/>
      <w:r w:rsidRPr="00DB3697">
        <w:rPr>
          <w:lang w:val="ru-RU"/>
        </w:rPr>
        <w:t>Виртуальные команды</w:t>
      </w:r>
      <w:bookmarkEnd w:id="370"/>
      <w:bookmarkEnd w:id="371"/>
      <w:bookmarkEnd w:id="372"/>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 предельно внимателен, и ты заметишь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Ты остановился на одной большой команде. Но как только начнёшь наблюдать за тем, кто с кем общается на протяжении спринта, то заметишь,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Ты решил сделать три небольшие команды. Но как только начнёшь прислушиваться, кто и с кем говорит в ходе спринта, то заметишь,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Что бы это значило? Что твоя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 ещё раз на первый пример. Если состав обеих виртуальных подкоманд меняется (т.е. люди переходят из одной виртуальной подкоманды в другую), тогда возможно ты сделал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тебе стоило бы рассмотреть возможность объединения всех трёх команд в одну, или всё-таки оставить эти команды как есть. Подними этот вопрос на ретроспективе и дай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пытайся копать очень глубоко или заниматься очень сложной оптимизацией. Экспериментируй, наблюдай за виртуальными командами, и не забудь уделять обсуждению этого вопроса достаточно времени на ретроспективах. Рано или поздно ты найдёшь для себя правильное решение. Однако запомни, что тебе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373" w:name="_Toc210645502"/>
      <w:bookmarkStart w:id="374" w:name="_Toc210645916"/>
      <w:bookmarkStart w:id="375" w:name="_Toc210737283"/>
      <w:r w:rsidRPr="00DB3697">
        <w:rPr>
          <w:lang w:val="ru-RU"/>
        </w:rPr>
        <w:t>Оптимальный размер команды</w:t>
      </w:r>
      <w:bookmarkEnd w:id="373"/>
      <w:bookmarkEnd w:id="374"/>
      <w:bookmarkEnd w:id="375"/>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Поднапрягись, но создай команды такого размера.</w:t>
      </w:r>
    </w:p>
    <w:p w:rsidR="00C75C82" w:rsidRPr="00DB3697" w:rsidRDefault="008401FB" w:rsidP="008401FB">
      <w:pPr>
        <w:rPr>
          <w:lang w:val="ru-RU"/>
        </w:rPr>
      </w:pPr>
      <w:r w:rsidRPr="00DB3697">
        <w:rPr>
          <w:lang w:val="ru-RU"/>
        </w:rPr>
        <w:t>Допустим, у тебя есть одна Scrum-команда из 10-ти человек. Подумай,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ты разрабатываешь два разных продукта, у тебя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команду из </w:t>
      </w:r>
      <w:r w:rsidRPr="00DB3697">
        <w:rPr>
          <w:lang w:val="ru-RU"/>
        </w:rPr>
        <w:lastRenderedPageBreak/>
        <w:t>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тебя одна Scrum-команда из 12 человек, которую нереально разбить на две независимые команды только потому, что исходный код находиться в страшном запущении. Тебе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твои "инвестиции" окупятся с лихвой.</w:t>
      </w:r>
    </w:p>
    <w:p w:rsidR="00C75C82" w:rsidRPr="00DB3697" w:rsidRDefault="002A5B16" w:rsidP="00D5105F">
      <w:pPr>
        <w:pStyle w:val="Heading2"/>
        <w:rPr>
          <w:lang w:val="ru-RU"/>
        </w:rPr>
      </w:pPr>
      <w:bookmarkStart w:id="376" w:name="_Toc210645503"/>
      <w:bookmarkStart w:id="377" w:name="_Toc210645917"/>
      <w:bookmarkStart w:id="378" w:name="_Toc210737284"/>
      <w:r w:rsidRPr="00DB3697">
        <w:rPr>
          <w:lang w:val="ru-RU"/>
        </w:rPr>
        <w:t>Синхронизировать спринты или нет?</w:t>
      </w:r>
      <w:bookmarkEnd w:id="376"/>
      <w:bookmarkEnd w:id="377"/>
      <w:bookmarkEnd w:id="378"/>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379" w:name="_Toc210645504"/>
      <w:bookmarkStart w:id="380" w:name="_Toc210645918"/>
      <w:bookmarkStart w:id="381" w:name="_Toc210737285"/>
      <w:r w:rsidRPr="00DB3697">
        <w:rPr>
          <w:lang w:val="ru-RU"/>
        </w:rPr>
        <w:t>Почему мы ввели роль "тимлида"</w:t>
      </w:r>
      <w:bookmarkEnd w:id="379"/>
      <w:bookmarkEnd w:id="380"/>
      <w:bookmarkEnd w:id="381"/>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 xml:space="preserve">Кто, при таком распределении ролей, должен решать, какие люди будут отнесены к какой команде. Может, product owner? Или может, все три Scrum 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 Master'ша)? </w:t>
      </w:r>
    </w:p>
    <w:p w:rsidR="00C75C82" w:rsidRPr="00DB3697" w:rsidRDefault="008D4AB9" w:rsidP="008D4AB9">
      <w:pPr>
        <w:rPr>
          <w:lang w:val="ru-RU"/>
        </w:rPr>
      </w:pPr>
      <w:r w:rsidRPr="00DB3697">
        <w:rPr>
          <w:lang w:val="ru-RU"/>
        </w:rPr>
        <w:t xml:space="preserve">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 Master'а. Так кого же из трёх текущих Scrum 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ты слышал про метафору "свиней и цыплят", а если не слышал, то погугли).</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 master". Ему не нужно возглавлять какую-либо команду, но он отвечает за вопросы, не входящие в компетенцию команд, такие как, например, "кого назначить Scrum master'ом",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382" w:name="_Toc210645505"/>
      <w:bookmarkStart w:id="383" w:name="_Toc210645919"/>
      <w:bookmarkStart w:id="384" w:name="_Toc210737286"/>
      <w:r w:rsidRPr="00DB3697">
        <w:rPr>
          <w:lang w:val="ru-RU"/>
        </w:rPr>
        <w:t>Как мы распределяем людей по командам</w:t>
      </w:r>
      <w:bookmarkEnd w:id="382"/>
      <w:bookmarkEnd w:id="383"/>
      <w:bookmarkEnd w:id="384"/>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 master’ов 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D5105F"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D5105F"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385" w:name="_Toc210645506"/>
      <w:bookmarkStart w:id="386" w:name="_Toc210645920"/>
      <w:bookmarkStart w:id="387" w:name="_Toc210737287"/>
      <w:r w:rsidRPr="00DB3697">
        <w:rPr>
          <w:lang w:val="ru-RU"/>
        </w:rPr>
        <w:t>Нужны ли узкоспециализированные команды?</w:t>
      </w:r>
      <w:bookmarkEnd w:id="385"/>
      <w:bookmarkEnd w:id="386"/>
      <w:bookmarkEnd w:id="387"/>
    </w:p>
    <w:p w:rsidR="009A3FC0" w:rsidRPr="00DB3697" w:rsidRDefault="009A3FC0" w:rsidP="009A3FC0">
      <w:pPr>
        <w:rPr>
          <w:lang w:val="ru-RU"/>
        </w:rPr>
      </w:pPr>
      <w:r w:rsidRPr="00DB3697">
        <w:rPr>
          <w:lang w:val="ru-RU"/>
        </w:rPr>
        <w:t>Предположим, твоя 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Допустим, что над твоим продуктом работают 15 человек и тебе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388" w:name="_Toc210645507"/>
      <w:bookmarkStart w:id="389" w:name="_Toc210645921"/>
      <w:bookmarkStart w:id="390" w:name="_Toc210737288"/>
      <w:r w:rsidRPr="00DB3697">
        <w:rPr>
          <w:lang w:val="ru-RU"/>
        </w:rPr>
        <w:t>Подход №1: команды, сп</w:t>
      </w:r>
      <w:r w:rsidR="001542FB" w:rsidRPr="00DB3697">
        <w:rPr>
          <w:lang w:val="ru-RU"/>
        </w:rPr>
        <w:t>ециализирующиеся на компонентах</w:t>
      </w:r>
      <w:bookmarkEnd w:id="388"/>
      <w:bookmarkEnd w:id="389"/>
      <w:bookmarkEnd w:id="390"/>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391" w:name="_Toc210645508"/>
      <w:bookmarkStart w:id="392" w:name="_Toc210645922"/>
      <w:bookmarkStart w:id="393" w:name="_Toc210737289"/>
      <w:r w:rsidRPr="00DB3697">
        <w:rPr>
          <w:lang w:val="ru-RU"/>
        </w:rPr>
        <w:t>П</w:t>
      </w:r>
      <w:r w:rsidR="001542FB" w:rsidRPr="00DB3697">
        <w:rPr>
          <w:lang w:val="ru-RU"/>
        </w:rPr>
        <w:t>одход №2: универсальные команды</w:t>
      </w:r>
      <w:bookmarkEnd w:id="391"/>
      <w:bookmarkEnd w:id="392"/>
      <w:bookmarkEnd w:id="393"/>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394" w:name="_Toc210645509"/>
      <w:bookmarkStart w:id="395" w:name="_Toc210645923"/>
      <w:bookmarkStart w:id="396" w:name="_Toc210737290"/>
      <w:r w:rsidRPr="00DB3697">
        <w:rPr>
          <w:lang w:val="ru-RU"/>
        </w:rPr>
        <w:t>Стоит ли изменять состав команды между спринтами?</w:t>
      </w:r>
      <w:bookmarkEnd w:id="394"/>
      <w:bookmarkEnd w:id="395"/>
      <w:bookmarkEnd w:id="396"/>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ты будешь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r w:rsidRPr="00DB3697">
        <w:rPr>
          <w:lang w:val="ru-RU"/>
        </w:rPr>
        <w:t>ты никогда не достигнешь настоящей командной сработанности.</w:t>
      </w:r>
    </w:p>
    <w:p w:rsidR="00C75C82" w:rsidRPr="00DB3697" w:rsidRDefault="001542FB" w:rsidP="001542FB">
      <w:pPr>
        <w:rPr>
          <w:lang w:val="ru-RU"/>
        </w:rPr>
      </w:pPr>
      <w:r w:rsidRPr="00DB3697">
        <w:rPr>
          <w:lang w:val="ru-RU"/>
        </w:rPr>
        <w:t>Поэтому, если ты решил изменить состав команды, учитывай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 xml:space="preserve">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Удостоверься,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397" w:name="_Toc210645510"/>
      <w:bookmarkStart w:id="398" w:name="_Toc210645924"/>
      <w:bookmarkStart w:id="399" w:name="_Toc210737291"/>
      <w:r w:rsidRPr="00DB3697">
        <w:rPr>
          <w:lang w:val="ru-RU"/>
        </w:rPr>
        <w:t>Участники команды с частичной занятостью</w:t>
      </w:r>
      <w:bookmarkEnd w:id="397"/>
      <w:bookmarkEnd w:id="398"/>
      <w:bookmarkEnd w:id="399"/>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400" w:name="_Toc210645511"/>
      <w:bookmarkStart w:id="401" w:name="_Toc210645925"/>
      <w:bookmarkStart w:id="402" w:name="_Toc210737292"/>
      <w:r w:rsidRPr="00DB3697">
        <w:rPr>
          <w:lang w:val="ru-RU"/>
        </w:rPr>
        <w:t>Как мы проводим Scrum-of-Scrums</w:t>
      </w:r>
      <w:bookmarkEnd w:id="400"/>
      <w:bookmarkEnd w:id="401"/>
      <w:bookmarkEnd w:id="402"/>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25 человек, которые были разделены на несколько Scrum-команд. Это выглядело следующим образом:</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У нас было два уровня Scrum-of-Scrums: "уровня продукта", который проводился с участием команд продукта D и "уровня компании" для участников всех команд.</w:t>
      </w:r>
    </w:p>
    <w:p w:rsidR="00C75C82" w:rsidRPr="00DB3697" w:rsidRDefault="0064285B" w:rsidP="00D5105F">
      <w:pPr>
        <w:pStyle w:val="Heading3"/>
        <w:rPr>
          <w:lang w:val="ru-RU"/>
        </w:rPr>
      </w:pPr>
      <w:bookmarkStart w:id="403" w:name="_Toc210645512"/>
      <w:bookmarkStart w:id="404" w:name="_Toc210645926"/>
      <w:bookmarkStart w:id="405" w:name="_Toc210737293"/>
      <w:r w:rsidRPr="00DB3697">
        <w:rPr>
          <w:lang w:val="ru-RU"/>
        </w:rPr>
        <w:t>Scrum-of-Scrums уровня продукта</w:t>
      </w:r>
      <w:bookmarkEnd w:id="403"/>
      <w:bookmarkEnd w:id="404"/>
      <w:bookmarkEnd w:id="405"/>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406" w:name="_Toc210645513"/>
      <w:bookmarkStart w:id="407" w:name="_Toc210645927"/>
      <w:bookmarkStart w:id="408" w:name="_Toc210737294"/>
      <w:r w:rsidRPr="00DB3697">
        <w:rPr>
          <w:lang w:val="ru-RU"/>
        </w:rPr>
        <w:t>Scrum-of-Scrums уровня компании</w:t>
      </w:r>
      <w:bookmarkEnd w:id="406"/>
      <w:bookmarkEnd w:id="407"/>
      <w:bookmarkEnd w:id="408"/>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409" w:name="_Toc210645514"/>
      <w:bookmarkStart w:id="410" w:name="_Toc210645928"/>
      <w:bookmarkStart w:id="411" w:name="_Toc210737295"/>
      <w:r w:rsidRPr="00DB3697">
        <w:rPr>
          <w:lang w:val="ru-RU"/>
        </w:rPr>
        <w:t>Чередование ежедневных Scrum'ов</w:t>
      </w:r>
      <w:bookmarkEnd w:id="409"/>
      <w:bookmarkEnd w:id="410"/>
      <w:bookmarkEnd w:id="411"/>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scrum'ы друг друга. </w:t>
      </w:r>
      <w:r w:rsidR="00BC68A7" w:rsidRPr="00DB3697">
        <w:t>Не очень часто, но иногда случается, что две группы работают в смежных областях, и участники групп заглядывают друг к другу на ежедневные scrum'ы,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теряется возможность изменить время проведения ежедневного scrum'а. Хотя, на самом деле, для нас это не составляло проблемы.</w:t>
      </w:r>
    </w:p>
    <w:p w:rsidR="00C75C82" w:rsidRPr="00DB3697" w:rsidRDefault="005551AD" w:rsidP="00D5105F">
      <w:pPr>
        <w:pStyle w:val="Heading2"/>
        <w:rPr>
          <w:lang w:val="ru-RU"/>
        </w:rPr>
      </w:pPr>
      <w:bookmarkStart w:id="412" w:name="_Toc210645515"/>
      <w:bookmarkStart w:id="413" w:name="_Toc210645929"/>
      <w:bookmarkStart w:id="414" w:name="_Toc210737296"/>
      <w:r w:rsidRPr="00DB3697">
        <w:rPr>
          <w:lang w:val="ru-RU"/>
        </w:rPr>
        <w:t>«Пожарные» команды</w:t>
      </w:r>
      <w:bookmarkEnd w:id="412"/>
      <w:bookmarkEnd w:id="413"/>
      <w:bookmarkEnd w:id="414"/>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415" w:name="_Toc210645516"/>
      <w:bookmarkStart w:id="416" w:name="_Toc210645930"/>
      <w:bookmarkStart w:id="417" w:name="_Toc210737297"/>
      <w:r w:rsidRPr="00DB3697">
        <w:rPr>
          <w:lang w:val="ru-RU"/>
        </w:rPr>
        <w:t>Разбивать product backlog или нет?</w:t>
      </w:r>
      <w:bookmarkEnd w:id="415"/>
      <w:bookmarkEnd w:id="416"/>
      <w:bookmarkEnd w:id="417"/>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418" w:name="_Toc210645517"/>
      <w:bookmarkStart w:id="419" w:name="_Toc210645931"/>
      <w:bookmarkStart w:id="420"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418"/>
      <w:bookmarkEnd w:id="419"/>
      <w:bookmarkEnd w:id="420"/>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421" w:name="_Toc210645518"/>
      <w:bookmarkStart w:id="422" w:name="_Toc210645932"/>
      <w:bookmarkStart w:id="423"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421"/>
      <w:bookmarkEnd w:id="422"/>
      <w:bookmarkEnd w:id="423"/>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424" w:name="_Toc210645519"/>
      <w:bookmarkStart w:id="425" w:name="_Toc210645933"/>
      <w:bookmarkStart w:id="426"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424"/>
      <w:bookmarkEnd w:id="425"/>
      <w:bookmarkEnd w:id="426"/>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427" w:name="_Toc210645520"/>
      <w:bookmarkStart w:id="428" w:name="_Toc210645934"/>
      <w:bookmarkStart w:id="429" w:name="_Toc210737301"/>
      <w:r w:rsidRPr="00DB3697">
        <w:rPr>
          <w:lang w:val="ru-RU"/>
        </w:rPr>
        <w:t>Параллельная работа с кодом</w:t>
      </w:r>
      <w:bookmarkEnd w:id="427"/>
      <w:bookmarkEnd w:id="428"/>
      <w:bookmarkEnd w:id="429"/>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430" w:name="_Toc210645521"/>
      <w:bookmarkStart w:id="431" w:name="_Toc210645935"/>
      <w:bookmarkStart w:id="432" w:name="_Toc210737302"/>
      <w:r w:rsidRPr="00DB3697">
        <w:rPr>
          <w:lang w:val="ru-RU"/>
        </w:rPr>
        <w:t>Ретроспектива для нескольких команд</w:t>
      </w:r>
      <w:bookmarkEnd w:id="430"/>
      <w:bookmarkEnd w:id="431"/>
      <w:bookmarkEnd w:id="432"/>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C818AE" w:rsidRPr="00DB3697">
        <w:rPr>
          <w:lang w:val="ru-RU"/>
        </w:rPr>
        <w:fldChar w:fldCharType="begin"/>
      </w:r>
      <w:r w:rsidR="00270997" w:rsidRPr="00DB3697">
        <w:rPr>
          <w:lang w:val="ru-RU"/>
        </w:rPr>
        <w:instrText xml:space="preserve"> PAGEREF _Ref210650958 \h </w:instrText>
      </w:r>
      <w:r w:rsidR="00C818AE" w:rsidRPr="00DB3697">
        <w:rPr>
          <w:lang w:val="ru-RU"/>
        </w:rPr>
      </w:r>
      <w:r w:rsidR="00C818AE" w:rsidRPr="00DB3697">
        <w:rPr>
          <w:lang w:val="ru-RU"/>
        </w:rPr>
        <w:fldChar w:fldCharType="separate"/>
      </w:r>
      <w:r w:rsidR="00270997" w:rsidRPr="00DB3697">
        <w:rPr>
          <w:noProof/>
          <w:lang w:val="ru-RU"/>
        </w:rPr>
        <w:t>55</w:t>
      </w:r>
      <w:r w:rsidR="00C818AE"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C818AE" w:rsidRPr="00DB3697">
        <w:rPr>
          <w:lang w:val="ru-RU"/>
        </w:rPr>
        <w:fldChar w:fldCharType="begin"/>
      </w:r>
      <w:r w:rsidR="00270997" w:rsidRPr="00DB3697">
        <w:rPr>
          <w:lang w:val="ru-RU"/>
        </w:rPr>
        <w:instrText xml:space="preserve"> PAGEREF _Ref210650948 \h </w:instrText>
      </w:r>
      <w:r w:rsidR="00C818AE" w:rsidRPr="00DB3697">
        <w:rPr>
          <w:lang w:val="ru-RU"/>
        </w:rPr>
      </w:r>
      <w:r w:rsidR="00C818AE" w:rsidRPr="00DB3697">
        <w:rPr>
          <w:lang w:val="ru-RU"/>
        </w:rPr>
        <w:fldChar w:fldCharType="separate"/>
      </w:r>
      <w:r w:rsidR="00270997" w:rsidRPr="00DB3697">
        <w:rPr>
          <w:noProof/>
          <w:lang w:val="ru-RU"/>
        </w:rPr>
        <w:t>59</w:t>
      </w:r>
      <w:r w:rsidR="00C818AE"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433" w:name="_Toc210645522"/>
      <w:bookmarkStart w:id="434" w:name="_Toc210645936"/>
      <w:bookmarkStart w:id="435" w:name="_Toc210737303"/>
      <w:r w:rsidRPr="00DB3697">
        <w:rPr>
          <w:lang w:val="ru-RU"/>
        </w:rPr>
        <w:t>Как мы управляем географически распределёнными командами</w:t>
      </w:r>
      <w:bookmarkEnd w:id="433"/>
      <w:bookmarkEnd w:id="434"/>
      <w:bookmarkEnd w:id="435"/>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436" w:name="_Toc210645523"/>
      <w:bookmarkStart w:id="437" w:name="_Toc210645937"/>
      <w:bookmarkStart w:id="438" w:name="_Toc210737304"/>
      <w:r w:rsidRPr="00DB3697">
        <w:rPr>
          <w:lang w:val="ru-RU"/>
        </w:rPr>
        <w:t>Оффшорная разработка</w:t>
      </w:r>
      <w:bookmarkEnd w:id="436"/>
      <w:bookmarkEnd w:id="437"/>
      <w:bookmarkEnd w:id="438"/>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439" w:name="_Toc210645524"/>
      <w:bookmarkStart w:id="440" w:name="_Toc210645938"/>
      <w:bookmarkStart w:id="441" w:name="_Toc210737305"/>
      <w:r w:rsidRPr="00DB3697">
        <w:rPr>
          <w:lang w:val="ru-RU"/>
        </w:rPr>
        <w:t>Члены команды, работающие дома</w:t>
      </w:r>
      <w:bookmarkEnd w:id="439"/>
      <w:bookmarkEnd w:id="440"/>
      <w:bookmarkEnd w:id="441"/>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согласуй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442" w:name="_Toc210645525"/>
      <w:bookmarkStart w:id="443" w:name="_Toc210645939"/>
      <w:bookmarkStart w:id="444" w:name="_Toc210737306"/>
      <w:r w:rsidRPr="00DB3697">
        <w:rPr>
          <w:lang w:val="ru-RU"/>
        </w:rPr>
        <w:t>Памятка ScrumMaster'а</w:t>
      </w:r>
      <w:bookmarkEnd w:id="442"/>
      <w:bookmarkEnd w:id="443"/>
      <w:bookmarkEnd w:id="444"/>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445" w:name="_Toc210645526"/>
      <w:bookmarkStart w:id="446" w:name="_Toc210645940"/>
      <w:bookmarkStart w:id="447" w:name="_Toc210737307"/>
      <w:r w:rsidRPr="00DB3697">
        <w:rPr>
          <w:lang w:val="ru-RU"/>
        </w:rPr>
        <w:t>В начале спринта</w:t>
      </w:r>
      <w:bookmarkEnd w:id="445"/>
      <w:bookmarkEnd w:id="446"/>
      <w:bookmarkEnd w:id="447"/>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448" w:name="_Toc210645527"/>
      <w:bookmarkStart w:id="449" w:name="_Toc210645941"/>
      <w:bookmarkStart w:id="450" w:name="_Toc210737308"/>
      <w:r w:rsidRPr="00DB3697">
        <w:rPr>
          <w:lang w:val="ru-RU"/>
        </w:rPr>
        <w:t>Каждый день</w:t>
      </w:r>
      <w:bookmarkEnd w:id="448"/>
      <w:bookmarkEnd w:id="449"/>
      <w:bookmarkEnd w:id="450"/>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 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451" w:name="_Toc210645528"/>
      <w:bookmarkStart w:id="452" w:name="_Toc210645942"/>
      <w:bookmarkStart w:id="453" w:name="_Toc210737309"/>
      <w:r w:rsidRPr="00DB3697">
        <w:rPr>
          <w:lang w:val="ru-RU"/>
        </w:rPr>
        <w:t>В конце спринта</w:t>
      </w:r>
      <w:bookmarkEnd w:id="451"/>
      <w:bookmarkEnd w:id="452"/>
      <w:bookmarkEnd w:id="453"/>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454" w:name="_Toc210645529"/>
      <w:bookmarkStart w:id="455" w:name="_Toc210645943"/>
      <w:bookmarkStart w:id="456" w:name="_Toc210737310"/>
      <w:r w:rsidRPr="00DB3697">
        <w:rPr>
          <w:lang w:val="ru-RU"/>
        </w:rPr>
        <w:t>Заключительное слово</w:t>
      </w:r>
      <w:bookmarkEnd w:id="454"/>
      <w:bookmarkEnd w:id="455"/>
      <w:bookmarkEnd w:id="456"/>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D5105F">
      <w:pPr>
        <w:outlineLvl w:val="0"/>
        <w:rPr>
          <w:lang w:val="ru-RU"/>
        </w:rPr>
      </w:pPr>
      <w:r w:rsidRPr="00DB3697">
        <w:rPr>
          <w:lang w:val="ru-RU"/>
        </w:rPr>
        <w:t xml:space="preserve">Пишите мне на </w:t>
      </w:r>
      <w:hyperlink r:id="rId77" w:history="1">
        <w:r w:rsidRPr="00DB3697">
          <w:rPr>
            <w:rStyle w:val="Hyperlink"/>
            <w:b/>
            <w:lang w:val="ru-RU"/>
          </w:rPr>
          <w:t>henrik.kniberg@crisp.se</w:t>
        </w:r>
      </w:hyperlink>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hyperlink r:id="rId78" w:history="1">
        <w:r w:rsidRPr="00DB3697">
          <w:rPr>
            <w:rStyle w:val="Hyperlink"/>
            <w:b/>
            <w:lang w:val="ru-RU"/>
          </w:rPr>
          <w:t>scrumdevelopment@yahoogroups.com</w:t>
        </w:r>
      </w:hyperlink>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C818AE" w:rsidP="001961A0">
      <w:pPr>
        <w:rPr>
          <w:b/>
          <w:lang w:val="ru-RU"/>
        </w:rPr>
      </w:pPr>
      <w:hyperlink r:id="rId79" w:history="1">
        <w:r w:rsidR="00451C28" w:rsidRPr="00DB3697">
          <w:rPr>
            <w:rStyle w:val="Hyperlink"/>
            <w:b/>
            <w:lang w:val="ru-RU"/>
          </w:rPr>
          <w:t>http://blog.crisp.se/henrikkniberg/</w:t>
        </w:r>
      </w:hyperlink>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457" w:name="_Toc210645530"/>
      <w:bookmarkStart w:id="458" w:name="_Toc210645944"/>
      <w:bookmarkStart w:id="459" w:name="_Toc210737311"/>
      <w:r w:rsidRPr="00DB3697">
        <w:rPr>
          <w:lang w:val="ru-RU"/>
        </w:rPr>
        <w:lastRenderedPageBreak/>
        <w:t>Список рекомендованной литературы</w:t>
      </w:r>
      <w:bookmarkEnd w:id="457"/>
      <w:bookmarkEnd w:id="458"/>
      <w:bookmarkEnd w:id="459"/>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460" w:name="_Toc210645531"/>
      <w:bookmarkStart w:id="461" w:name="_Toc210645945"/>
      <w:bookmarkStart w:id="462" w:name="_Toc210737312"/>
      <w:r w:rsidRPr="00DB3697">
        <w:rPr>
          <w:lang w:val="ru-RU"/>
        </w:rPr>
        <w:lastRenderedPageBreak/>
        <w:t>Об авторе</w:t>
      </w:r>
      <w:bookmarkEnd w:id="460"/>
      <w:bookmarkEnd w:id="461"/>
      <w:bookmarkEnd w:id="462"/>
    </w:p>
    <w:p w:rsidR="00C75C82" w:rsidRPr="00DB3697" w:rsidRDefault="00BC1AFB" w:rsidP="00BC1AFB">
      <w:pPr>
        <w:rPr>
          <w:lang w:val="ru-RU"/>
        </w:rPr>
      </w:pPr>
      <w:r w:rsidRPr="00DB3697">
        <w:rPr>
          <w:lang w:val="ru-RU"/>
        </w:rPr>
        <w:t>Хенрик Книберг (</w:t>
      </w:r>
      <w:hyperlink r:id="rId83" w:history="1">
        <w:r w:rsidRPr="00DB3697">
          <w:rPr>
            <w:rStyle w:val="Hyperlink"/>
            <w:lang w:val="ru-RU"/>
          </w:rPr>
          <w:t>henrik.kniberg@crisp.se</w:t>
        </w:r>
      </w:hyperlink>
      <w:r w:rsidRPr="00DB3697">
        <w:rPr>
          <w:lang w:val="ru-RU"/>
        </w:rPr>
        <w:t>)</w:t>
      </w:r>
      <w:r w:rsidR="0006319C" w:rsidRPr="00DB3697">
        <w:rPr>
          <w:lang w:val="ru-RU"/>
        </w:rPr>
        <w:t xml:space="preserve"> – </w:t>
      </w:r>
      <w:r w:rsidRPr="00DB3697">
        <w:rPr>
          <w:lang w:val="ru-RU"/>
        </w:rPr>
        <w:t>консультант компании Crisp в Стокгольме (</w:t>
      </w:r>
      <w:hyperlink r:id="rId84" w:history="1">
        <w:r w:rsidRPr="00DB3697">
          <w:rPr>
            <w:rStyle w:val="Hyperlink"/>
            <w:lang w:val="ru-RU"/>
          </w:rPr>
          <w:t>www.crisp.se</w:t>
        </w:r>
      </w:hyperlink>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hyperlink r:id="rId85" w:history="1">
        <w:r w:rsidRPr="00DB3697">
          <w:rPr>
            <w:rStyle w:val="Hyperlink"/>
            <w:lang w:val="ru-RU"/>
          </w:rPr>
          <w:t>http://www.crisp.se/henrik.kniberg</w:t>
        </w:r>
      </w:hyperlink>
      <w:r w:rsidRPr="00DB3697">
        <w:rPr>
          <w:lang w:val="ru-RU"/>
        </w:rPr>
        <w:t xml:space="preserve"> </w:t>
      </w:r>
    </w:p>
    <w:p w:rsidR="00BC1AFB" w:rsidRPr="00DB3697" w:rsidRDefault="00BC1AFB" w:rsidP="00BC1AFB">
      <w:pPr>
        <w:rPr>
          <w:lang w:val="ru-RU"/>
        </w:rPr>
      </w:pPr>
    </w:p>
    <w:sectPr w:rsidR="00BC1AFB" w:rsidRPr="00DB3697" w:rsidSect="00E400CB">
      <w:headerReference w:type="default" r:id="rId86"/>
      <w:footerReference w:type="default" r:id="rId87"/>
      <w:pgSz w:w="11906" w:h="16838"/>
      <w:pgMar w:top="30" w:right="566" w:bottom="568" w:left="1134" w:header="421"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315D" w:rsidRDefault="00DB315D" w:rsidP="0028054F">
      <w:r>
        <w:separator/>
      </w:r>
    </w:p>
  </w:endnote>
  <w:endnote w:type="continuationSeparator" w:id="1">
    <w:p w:rsidR="00DB315D" w:rsidRDefault="00DB315D"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105F" w:rsidRDefault="00D5105F" w:rsidP="00EA797C">
    <w:pPr>
      <w:pStyle w:val="Footer"/>
      <w:spacing w:before="0"/>
      <w:jc w:val="center"/>
    </w:pPr>
    <w:fldSimple w:instr=" PAGE   \* MERGEFORMAT ">
      <w:r w:rsidR="003D1785">
        <w:rPr>
          <w:noProof/>
        </w:rPr>
        <w:t>12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315D" w:rsidRDefault="00DB315D" w:rsidP="0028054F">
      <w:r>
        <w:separator/>
      </w:r>
    </w:p>
  </w:footnote>
  <w:footnote w:type="continuationSeparator" w:id="1">
    <w:p w:rsidR="00DB315D" w:rsidRDefault="00DB315D"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placeholder>
        <w:docPart w:val="8508EE2CAB854895B251CD3348D0F252"/>
      </w:placeholder>
      <w:dataBinding w:prefixMappings="xmlns:ns0='http://schemas.openxmlformats.org/package/2006/metadata/core-properties' xmlns:ns1='http://purl.org/dc/elements/1.1/'" w:xpath="/ns0:coreProperties[1]/ns1:title[1]" w:storeItemID="{6C3C8BC8-F283-45AE-878A-BAB7291924A1}"/>
      <w:text/>
    </w:sdtPr>
    <w:sdtContent>
      <w:p w:rsidR="00D5105F" w:rsidRPr="00F1282C" w:rsidRDefault="00D5105F"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33B30"/>
    <w:rsid w:val="00035EC0"/>
    <w:rsid w:val="00062BFD"/>
    <w:rsid w:val="0006319C"/>
    <w:rsid w:val="00064E9C"/>
    <w:rsid w:val="00081D59"/>
    <w:rsid w:val="000D2556"/>
    <w:rsid w:val="00100F27"/>
    <w:rsid w:val="00123C47"/>
    <w:rsid w:val="001542FB"/>
    <w:rsid w:val="00165F1C"/>
    <w:rsid w:val="001961A0"/>
    <w:rsid w:val="001A09B8"/>
    <w:rsid w:val="001B0AAF"/>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355DCE"/>
    <w:rsid w:val="003B53D8"/>
    <w:rsid w:val="003B6879"/>
    <w:rsid w:val="003B7827"/>
    <w:rsid w:val="003D03DB"/>
    <w:rsid w:val="003D1785"/>
    <w:rsid w:val="003F1F19"/>
    <w:rsid w:val="0040678F"/>
    <w:rsid w:val="00451C28"/>
    <w:rsid w:val="00484E2B"/>
    <w:rsid w:val="00491438"/>
    <w:rsid w:val="004A1A53"/>
    <w:rsid w:val="004A40C7"/>
    <w:rsid w:val="004D51F3"/>
    <w:rsid w:val="004F3880"/>
    <w:rsid w:val="0053339B"/>
    <w:rsid w:val="005551AD"/>
    <w:rsid w:val="00590457"/>
    <w:rsid w:val="00590D26"/>
    <w:rsid w:val="00595E0D"/>
    <w:rsid w:val="005A43F2"/>
    <w:rsid w:val="00641366"/>
    <w:rsid w:val="0064285B"/>
    <w:rsid w:val="00646BCE"/>
    <w:rsid w:val="00684DD6"/>
    <w:rsid w:val="00685AD9"/>
    <w:rsid w:val="006A1476"/>
    <w:rsid w:val="006F4C55"/>
    <w:rsid w:val="007879C3"/>
    <w:rsid w:val="0079795D"/>
    <w:rsid w:val="007E3B37"/>
    <w:rsid w:val="008220EF"/>
    <w:rsid w:val="008401FB"/>
    <w:rsid w:val="008422E4"/>
    <w:rsid w:val="00863545"/>
    <w:rsid w:val="00873E0E"/>
    <w:rsid w:val="00896890"/>
    <w:rsid w:val="008C63D2"/>
    <w:rsid w:val="008D4AB9"/>
    <w:rsid w:val="008E0C00"/>
    <w:rsid w:val="008E15B3"/>
    <w:rsid w:val="008E6D4D"/>
    <w:rsid w:val="00924744"/>
    <w:rsid w:val="009A287A"/>
    <w:rsid w:val="009A3FC0"/>
    <w:rsid w:val="009C565D"/>
    <w:rsid w:val="009C5EC8"/>
    <w:rsid w:val="00A0593A"/>
    <w:rsid w:val="00A05F06"/>
    <w:rsid w:val="00A663D7"/>
    <w:rsid w:val="00A822AF"/>
    <w:rsid w:val="00AA3B0B"/>
    <w:rsid w:val="00AE1C5A"/>
    <w:rsid w:val="00AE4119"/>
    <w:rsid w:val="00AE585A"/>
    <w:rsid w:val="00B113F4"/>
    <w:rsid w:val="00B21518"/>
    <w:rsid w:val="00B442DF"/>
    <w:rsid w:val="00B54FCE"/>
    <w:rsid w:val="00BA3DE1"/>
    <w:rsid w:val="00BA482D"/>
    <w:rsid w:val="00BC1AFB"/>
    <w:rsid w:val="00BC3F70"/>
    <w:rsid w:val="00BC68A7"/>
    <w:rsid w:val="00C43FCE"/>
    <w:rsid w:val="00C62312"/>
    <w:rsid w:val="00C70E3D"/>
    <w:rsid w:val="00C75C82"/>
    <w:rsid w:val="00C818AE"/>
    <w:rsid w:val="00C90CC6"/>
    <w:rsid w:val="00CA374E"/>
    <w:rsid w:val="00CF06B8"/>
    <w:rsid w:val="00CF56C3"/>
    <w:rsid w:val="00CF6789"/>
    <w:rsid w:val="00D044DC"/>
    <w:rsid w:val="00D108FD"/>
    <w:rsid w:val="00D2728B"/>
    <w:rsid w:val="00D5105F"/>
    <w:rsid w:val="00D87727"/>
    <w:rsid w:val="00DA054F"/>
    <w:rsid w:val="00DB315D"/>
    <w:rsid w:val="00DB3697"/>
    <w:rsid w:val="00DF4A0C"/>
    <w:rsid w:val="00E0224D"/>
    <w:rsid w:val="00E1734D"/>
    <w:rsid w:val="00E246E2"/>
    <w:rsid w:val="00E24A6B"/>
    <w:rsid w:val="00E400CB"/>
    <w:rsid w:val="00E80CFA"/>
    <w:rsid w:val="00E96391"/>
    <w:rsid w:val="00EA797C"/>
    <w:rsid w:val="00EE65AF"/>
    <w:rsid w:val="00EF1D39"/>
    <w:rsid w:val="00F06C1C"/>
    <w:rsid w:val="00F1282C"/>
    <w:rsid w:val="00F5741A"/>
    <w:rsid w:val="00F804C3"/>
    <w:rsid w:val="00FB1687"/>
    <w:rsid w:val="00FC41B8"/>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wiki.mycompany.com/jackass/sprint15"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www.crisp.se" TargetMode="External"/><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blog.crisp.se/henrikkniberg/"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jpe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blog.crisp.se/henrikkniberg"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mailto:henrik.kniberg@crisp.s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hyperlink" Target="http://www.crisp.se/henrik.kniberg" TargetMode="Externa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wiki.mycompany.com/jackass/sprint15"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mailto:henrik.kniberg@crisp.s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java.sun.com/docs/codeconv/html/CodeConvTOC.doc.html" TargetMode="External"/><Relationship Id="rId57" Type="http://schemas.openxmlformats.org/officeDocument/2006/relationships/image" Target="media/image42.png"/><Relationship Id="rId10" Type="http://schemas.openxmlformats.org/officeDocument/2006/relationships/hyperlink" Target="http://agilemanifesto.org/"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mailto:scrumdevelopment@yahoogroups.com" TargetMode="External"/><Relationship Id="rId81" Type="http://schemas.openxmlformats.org/officeDocument/2006/relationships/image" Target="media/image63.jpeg"/><Relationship Id="rId8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69B58820E594B23BF6B5BE09548F93A"/>
        <w:category>
          <w:name w:val="General"/>
          <w:gallery w:val="placeholder"/>
        </w:category>
        <w:types>
          <w:type w:val="bbPlcHdr"/>
        </w:types>
        <w:behaviors>
          <w:behavior w:val="content"/>
        </w:behaviors>
        <w:guid w:val="{C4C40FEB-3B36-4F72-AA86-7042E6069585}"/>
      </w:docPartPr>
      <w:docPartBody>
        <w:p w:rsidR="00DB4862" w:rsidRDefault="00DB4862" w:rsidP="00DB4862">
          <w:pPr>
            <w:pStyle w:val="D69B58820E594B23BF6B5BE09548F93A"/>
          </w:pPr>
          <w:r>
            <w:rPr>
              <w:color w:val="FFFFFF" w:themeColor="background1"/>
              <w:sz w:val="80"/>
              <w:szCs w:val="80"/>
            </w:rPr>
            <w:t>[Введите название документа]</w:t>
          </w:r>
        </w:p>
      </w:docPartBody>
    </w:docPart>
    <w:docPart>
      <w:docPartPr>
        <w:name w:val="C475D7C4A3594579AD0DAB65C69B41A6"/>
        <w:category>
          <w:name w:val="General"/>
          <w:gallery w:val="placeholder"/>
        </w:category>
        <w:types>
          <w:type w:val="bbPlcHdr"/>
        </w:types>
        <w:behaviors>
          <w:behavior w:val="content"/>
        </w:behaviors>
        <w:guid w:val="{6745442E-FF15-4511-BDF8-3239EE7F7382}"/>
      </w:docPartPr>
      <w:docPartBody>
        <w:p w:rsidR="00DB4862" w:rsidRDefault="00DB4862" w:rsidP="00DB4862">
          <w:pPr>
            <w:pStyle w:val="C475D7C4A3594579AD0DAB65C69B41A6"/>
          </w:pPr>
          <w:r>
            <w:rPr>
              <w:color w:val="FFFFFF" w:themeColor="background1"/>
              <w:sz w:val="40"/>
              <w:szCs w:val="40"/>
            </w:rPr>
            <w:t>[Введите подзаголовок документа]</w:t>
          </w:r>
        </w:p>
      </w:docPartBody>
    </w:docPart>
    <w:docPart>
      <w:docPartPr>
        <w:name w:val="8508EE2CAB854895B251CD3348D0F252"/>
        <w:category>
          <w:name w:val="General"/>
          <w:gallery w:val="placeholder"/>
        </w:category>
        <w:types>
          <w:type w:val="bbPlcHdr"/>
        </w:types>
        <w:behaviors>
          <w:behavior w:val="content"/>
        </w:behaviors>
        <w:guid w:val="{BB231500-07AF-4374-B2D1-0638558D2527}"/>
      </w:docPartPr>
      <w:docPartBody>
        <w:p w:rsidR="00454D46" w:rsidRDefault="00454D46" w:rsidP="00454D46">
          <w:pPr>
            <w:pStyle w:val="8508EE2CAB854895B251CD3348D0F252"/>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B4862"/>
    <w:rsid w:val="000D41CE"/>
    <w:rsid w:val="00336538"/>
    <w:rsid w:val="00454D46"/>
    <w:rsid w:val="005419A2"/>
    <w:rsid w:val="00B4729E"/>
    <w:rsid w:val="00DB4862"/>
    <w:rsid w:val="00FA7EE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EE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9B58820E594B23BF6B5BE09548F93A">
    <w:name w:val="D69B58820E594B23BF6B5BE09548F93A"/>
    <w:rsid w:val="00DB4862"/>
  </w:style>
  <w:style w:type="paragraph" w:customStyle="1" w:styleId="C475D7C4A3594579AD0DAB65C69B41A6">
    <w:name w:val="C475D7C4A3594579AD0DAB65C69B41A6"/>
    <w:rsid w:val="00DB4862"/>
  </w:style>
  <w:style w:type="paragraph" w:customStyle="1" w:styleId="7CAC79ACE9074F66A9B2300D09060CA3">
    <w:name w:val="7CAC79ACE9074F66A9B2300D09060CA3"/>
    <w:rsid w:val="00DB4862"/>
  </w:style>
  <w:style w:type="paragraph" w:customStyle="1" w:styleId="5E7064365B8649E899967D3BF57C5A8D">
    <w:name w:val="5E7064365B8649E899967D3BF57C5A8D"/>
    <w:rsid w:val="00DB4862"/>
  </w:style>
  <w:style w:type="paragraph" w:customStyle="1" w:styleId="F4C84C4925E44F7DB3738FF27258F65D">
    <w:name w:val="F4C84C4925E44F7DB3738FF27258F65D"/>
    <w:rsid w:val="00DB4862"/>
  </w:style>
  <w:style w:type="paragraph" w:customStyle="1" w:styleId="FD718C645F464E93A48D0AB04CFEE17C">
    <w:name w:val="FD718C645F464E93A48D0AB04CFEE17C"/>
    <w:rsid w:val="00DB4862"/>
  </w:style>
  <w:style w:type="paragraph" w:customStyle="1" w:styleId="37DE0ED3EEF34E44B1E000171E5FB72F">
    <w:name w:val="37DE0ED3EEF34E44B1E000171E5FB72F"/>
    <w:rsid w:val="00DB4862"/>
  </w:style>
  <w:style w:type="paragraph" w:customStyle="1" w:styleId="CDA7E3B397FF49CF96A42D3324481FD4">
    <w:name w:val="CDA7E3B397FF49CF96A42D3324481FD4"/>
    <w:rsid w:val="00DB4862"/>
  </w:style>
  <w:style w:type="paragraph" w:customStyle="1" w:styleId="D6E9CC8355EC4487939FDFA6FD546DE5">
    <w:name w:val="D6E9CC8355EC4487939FDFA6FD546DE5"/>
    <w:rsid w:val="00DB4862"/>
  </w:style>
  <w:style w:type="paragraph" w:customStyle="1" w:styleId="65F0B08F6EC543D1854AAAC064FCF384">
    <w:name w:val="65F0B08F6EC543D1854AAAC064FCF384"/>
    <w:rsid w:val="00DB4862"/>
  </w:style>
  <w:style w:type="paragraph" w:customStyle="1" w:styleId="9C2E212B9F2045C1A60CE3F9FE3D1A19">
    <w:name w:val="9C2E212B9F2045C1A60CE3F9FE3D1A19"/>
    <w:rsid w:val="00DB4862"/>
  </w:style>
  <w:style w:type="paragraph" w:customStyle="1" w:styleId="08D5900EFF0B4CD2A941E3DF907F97DB">
    <w:name w:val="08D5900EFF0B4CD2A941E3DF907F97DB"/>
    <w:rsid w:val="00DB4862"/>
  </w:style>
  <w:style w:type="paragraph" w:customStyle="1" w:styleId="F5E6D26E37B544B9860BDF60455B22CE">
    <w:name w:val="F5E6D26E37B544B9860BDF60455B22CE"/>
    <w:rsid w:val="00DB4862"/>
  </w:style>
  <w:style w:type="paragraph" w:customStyle="1" w:styleId="1F253511F4E44F44B8D9502D827C83F1">
    <w:name w:val="1F253511F4E44F44B8D9502D827C83F1"/>
    <w:rsid w:val="00DB4862"/>
  </w:style>
  <w:style w:type="paragraph" w:customStyle="1" w:styleId="4BA8A2F333454D72BB7DAC3842E8A381">
    <w:name w:val="4BA8A2F333454D72BB7DAC3842E8A381"/>
    <w:rsid w:val="00B4729E"/>
  </w:style>
  <w:style w:type="paragraph" w:customStyle="1" w:styleId="EDDE7FB7CF4744CB871B334E1DA961A0">
    <w:name w:val="EDDE7FB7CF4744CB871B334E1DA961A0"/>
    <w:rsid w:val="00336538"/>
  </w:style>
  <w:style w:type="paragraph" w:customStyle="1" w:styleId="FFD631C4BB044EBB9A75A83CC5D39604">
    <w:name w:val="FFD631C4BB044EBB9A75A83CC5D39604"/>
    <w:rsid w:val="00336538"/>
  </w:style>
  <w:style w:type="paragraph" w:customStyle="1" w:styleId="CBF2933488C44EA887006A45AF963AD7">
    <w:name w:val="CBF2933488C44EA887006A45AF963AD7"/>
    <w:rsid w:val="00336538"/>
  </w:style>
  <w:style w:type="paragraph" w:customStyle="1" w:styleId="3ABED9FD77874F809513C743A57FF3B2">
    <w:name w:val="3ABED9FD77874F809513C743A57FF3B2"/>
    <w:rsid w:val="00336538"/>
  </w:style>
  <w:style w:type="paragraph" w:customStyle="1" w:styleId="548D853E46AA4C1EBE34C403FC5E579E">
    <w:name w:val="548D853E46AA4C1EBE34C403FC5E579E"/>
    <w:rsid w:val="00336538"/>
  </w:style>
  <w:style w:type="paragraph" w:customStyle="1" w:styleId="55BFA7DBF9B04BAC9097DB45CBA77F7F">
    <w:name w:val="55BFA7DBF9B04BAC9097DB45CBA77F7F"/>
    <w:rsid w:val="00336538"/>
  </w:style>
  <w:style w:type="paragraph" w:customStyle="1" w:styleId="C7A56CD1618646EBA0769A9FFF0C58D4">
    <w:name w:val="C7A56CD1618646EBA0769A9FFF0C58D4"/>
    <w:rsid w:val="00454D46"/>
  </w:style>
  <w:style w:type="paragraph" w:customStyle="1" w:styleId="193F6E22577B463A91105FB0F6324479">
    <w:name w:val="193F6E22577B463A91105FB0F6324479"/>
    <w:rsid w:val="00454D46"/>
  </w:style>
  <w:style w:type="paragraph" w:customStyle="1" w:styleId="8508EE2CAB854895B251CD3348D0F252">
    <w:name w:val="8508EE2CAB854895B251CD3348D0F252"/>
    <w:rsid w:val="00454D4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13970</TotalTime>
  <Pages>98</Pages>
  <Words>129763</Words>
  <Characters>73965</Characters>
  <Application>Microsoft Office Word</Application>
  <DocSecurity>0</DocSecurity>
  <Lines>616</Lines>
  <Paragraphs>406</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203322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16</cp:revision>
  <dcterms:created xsi:type="dcterms:W3CDTF">2008-09-22T20:20:00Z</dcterms:created>
  <dcterms:modified xsi:type="dcterms:W3CDTF">2008-10-06T20:40:00Z</dcterms:modified>
</cp:coreProperties>
</file>